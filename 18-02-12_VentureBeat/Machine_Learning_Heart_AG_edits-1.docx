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CFF39" w14:textId="05BBCF81" w:rsidR="00195859" w:rsidRDefault="00ED0CBA">
      <w:pPr>
        <w:rPr>
          <w:b/>
        </w:rPr>
      </w:pPr>
      <w:ins w:id="0" w:author="Brian Zenger" w:date="2018-02-13T21:54:00Z">
        <w:r>
          <w:rPr>
            <w:b/>
          </w:rPr>
          <w:t xml:space="preserve">Will a Computer Diagnose Your Next Heart Attack? </w:t>
        </w:r>
      </w:ins>
    </w:p>
    <w:p w14:paraId="6197E1EE" w14:textId="77777777" w:rsidR="001A278F" w:rsidRDefault="001A278F">
      <w:pPr>
        <w:rPr>
          <w:b/>
        </w:rPr>
      </w:pPr>
    </w:p>
    <w:p w14:paraId="1AC35875" w14:textId="77777777" w:rsidR="001A278F" w:rsidRDefault="001A278F">
      <w:r w:rsidRPr="001A278F">
        <w:t>Author Bios:</w:t>
      </w:r>
      <w:r>
        <w:t xml:space="preserve"> </w:t>
      </w:r>
    </w:p>
    <w:p w14:paraId="532530AF" w14:textId="0BB821EF" w:rsidR="001A278F" w:rsidRDefault="001A278F">
      <w:r>
        <w:t xml:space="preserve">Wilson W. Good is a senior PhD researcher with joint appointments at the Scientific Computing and Imaging (SCI) Institute and the </w:t>
      </w:r>
      <w:r w:rsidR="002F5027">
        <w:t xml:space="preserve">Nora Eccles </w:t>
      </w:r>
      <w:r>
        <w:t>Cardiovascular Research a</w:t>
      </w:r>
      <w:r w:rsidR="00816E7A">
        <w:t>n</w:t>
      </w:r>
      <w:r>
        <w:t>d Training Institute</w:t>
      </w:r>
      <w:r w:rsidR="002F5027">
        <w:t xml:space="preserve"> (CVRTI) </w:t>
      </w:r>
      <w:r>
        <w:t xml:space="preserve">in the field of cardiac electrophysiology. Wilson has presented on this research at several international conferences and the research is currently in preparation. </w:t>
      </w:r>
    </w:p>
    <w:p w14:paraId="54C97B8B" w14:textId="77777777" w:rsidR="001A278F" w:rsidRDefault="001A278F"/>
    <w:p w14:paraId="509578C2" w14:textId="3EFA927E" w:rsidR="001A278F" w:rsidRDefault="001A278F">
      <w:r>
        <w:t xml:space="preserve">Brian Zenger </w:t>
      </w:r>
      <w:r w:rsidR="00A30150">
        <w:t xml:space="preserve">is a MD/PhD researcher at the Scientific Computing and Imaging Institute, Nora Eccles Cardiovascular Research and Training Institute, and the University of Utah School of Medicine in the field of cardiovascular disease. </w:t>
      </w:r>
    </w:p>
    <w:p w14:paraId="11468E95" w14:textId="77777777" w:rsidR="001A278F" w:rsidRDefault="001A278F"/>
    <w:p w14:paraId="5AD8B761" w14:textId="77777777" w:rsidR="001A278F" w:rsidRDefault="001A278F"/>
    <w:p w14:paraId="46FFE87E" w14:textId="77777777" w:rsidR="001A278F" w:rsidRDefault="00ED0149">
      <w:commentRangeStart w:id="1"/>
      <w:r>
        <w:t>Article:</w:t>
      </w:r>
      <w:commentRangeEnd w:id="1"/>
      <w:r w:rsidR="007946CE">
        <w:rPr>
          <w:rStyle w:val="CommentReference"/>
        </w:rPr>
        <w:commentReference w:id="1"/>
      </w:r>
    </w:p>
    <w:p w14:paraId="628704F6" w14:textId="5C87145A" w:rsidR="001A278F" w:rsidRDefault="001A278F"/>
    <w:p w14:paraId="40072FD7" w14:textId="1050E7B4" w:rsidR="00C81321" w:rsidRPr="00D1314C" w:rsidRDefault="00F81C78">
      <w:pPr>
        <w:rPr>
          <w:i/>
        </w:rPr>
      </w:pPr>
      <w:ins w:id="2" w:author="Brian Zenger" w:date="2018-02-13T21:45:00Z">
        <w:r>
          <w:rPr>
            <w:i/>
          </w:rPr>
          <w:t>You are working in your house, going about your normal routine when suddenly the pain hits. You chest starts to throb and your left arm begins to ache. Without hesitation you rush to the hospital</w:t>
        </w:r>
      </w:ins>
      <w:ins w:id="3" w:author="Brian Zenger" w:date="2018-02-13T21:47:00Z">
        <w:r>
          <w:rPr>
            <w:i/>
          </w:rPr>
          <w:t xml:space="preserve">, dreading your worst fear has become a reality </w:t>
        </w:r>
      </w:ins>
      <w:ins w:id="4" w:author="Brian Zenger" w:date="2018-02-13T21:48:00Z">
        <w:r>
          <w:rPr>
            <w:i/>
          </w:rPr>
          <w:t>–</w:t>
        </w:r>
      </w:ins>
      <w:ins w:id="5" w:author="Brian Zenger" w:date="2018-02-13T21:47:00Z">
        <w:r>
          <w:rPr>
            <w:i/>
          </w:rPr>
          <w:t xml:space="preserve"> you </w:t>
        </w:r>
      </w:ins>
      <w:ins w:id="6" w:author="Brian Zenger" w:date="2018-02-13T21:48:00Z">
        <w:r>
          <w:rPr>
            <w:i/>
          </w:rPr>
          <w:t>are having a heart attack</w:t>
        </w:r>
      </w:ins>
      <w:ins w:id="7" w:author="Brian Zenger" w:date="2018-02-13T21:45:00Z">
        <w:r>
          <w:rPr>
            <w:i/>
          </w:rPr>
          <w:t xml:space="preserve">. Upon arrival, physicians, nurses, and other medical staff begin frantically testing, probing, and </w:t>
        </w:r>
      </w:ins>
      <w:ins w:id="8" w:author="Brian Zenger" w:date="2018-02-13T21:47:00Z">
        <w:r>
          <w:rPr>
            <w:i/>
          </w:rPr>
          <w:t xml:space="preserve">prodding nearly every part of your body. </w:t>
        </w:r>
      </w:ins>
      <w:ins w:id="9" w:author="Brian Zenger" w:date="2018-02-13T21:48:00Z">
        <w:r>
          <w:rPr>
            <w:i/>
          </w:rPr>
          <w:t>The</w:t>
        </w:r>
      </w:ins>
      <w:ins w:id="10" w:author="Wilson  Good" w:date="2018-02-14T10:53:00Z">
        <w:r w:rsidR="00554667">
          <w:rPr>
            <w:i/>
          </w:rPr>
          <w:t>y</w:t>
        </w:r>
      </w:ins>
      <w:ins w:id="11" w:author="Brian Zenger" w:date="2018-02-13T21:48:00Z">
        <w:r>
          <w:rPr>
            <w:i/>
          </w:rPr>
          <w:t xml:space="preserve"> run more tests than you can keep track of and begin shouting orders for new tests and other members of the team. The physician is carefully watching the monitors hooked up by your bedside, puzzled by the results they are seeing. He turns to consult an expert on the signals your heart is emitting but instead of a person they turn to a computer. </w:t>
        </w:r>
      </w:ins>
    </w:p>
    <w:p w14:paraId="5197F0A0" w14:textId="77777777" w:rsidR="00C81321" w:rsidRDefault="00C81321">
      <w:pPr>
        <w:rPr>
          <w:ins w:id="12" w:author="Brian Zenger" w:date="2018-02-15T22:52:00Z"/>
        </w:rPr>
      </w:pPr>
    </w:p>
    <w:p w14:paraId="36B1AE7F" w14:textId="5CB03DBB" w:rsidR="009039D1" w:rsidRDefault="009039D1">
      <w:pPr>
        <w:rPr>
          <w:ins w:id="13" w:author="Brian Zenger" w:date="2018-02-15T22:52:00Z"/>
        </w:rPr>
      </w:pPr>
      <w:ins w:id="14" w:author="Brian Zenger" w:date="2018-02-15T22:52:00Z">
        <w:r>
          <w:t xml:space="preserve">Heart Attacks and Heart Attack Detection:  </w:t>
        </w:r>
      </w:ins>
    </w:p>
    <w:p w14:paraId="5980016C" w14:textId="77777777" w:rsidR="009039D1" w:rsidRDefault="009039D1"/>
    <w:p w14:paraId="06ADB772" w14:textId="4087D98C" w:rsidR="009219E2" w:rsidRDefault="00FD4031" w:rsidP="00D1314C">
      <w:commentRangeStart w:id="15"/>
      <w:ins w:id="16" w:author="Brian Zenger" w:date="2018-02-12T22:24:00Z">
        <w:r>
          <w:t>Everyday</w:t>
        </w:r>
      </w:ins>
      <w:ins w:id="17" w:author="Wilson  Good" w:date="2018-02-14T13:25:00Z">
        <w:r w:rsidR="00A02691">
          <w:t xml:space="preserve"> in the United States</w:t>
        </w:r>
      </w:ins>
      <w:ins w:id="18" w:author="Brian Zenger" w:date="2018-02-12T22:24:00Z">
        <w:r>
          <w:t xml:space="preserve"> m</w:t>
        </w:r>
      </w:ins>
      <w:r w:rsidR="00C0232A">
        <w:t xml:space="preserve">ore than </w:t>
      </w:r>
      <w:ins w:id="19" w:author="Brian Zenger" w:date="2018-02-12T22:18:00Z">
        <w:r>
          <w:t xml:space="preserve">2,000 </w:t>
        </w:r>
      </w:ins>
      <w:commentRangeStart w:id="20"/>
      <w:r w:rsidR="00C0232A">
        <w:t xml:space="preserve">people </w:t>
      </w:r>
      <w:commentRangeEnd w:id="20"/>
      <w:r w:rsidR="007946CE">
        <w:rPr>
          <w:rStyle w:val="CommentReference"/>
        </w:rPr>
        <w:commentReference w:id="20"/>
      </w:r>
      <w:r w:rsidR="00C0232A">
        <w:t xml:space="preserve">have heart attacks. </w:t>
      </w:r>
      <w:commentRangeEnd w:id="15"/>
      <w:r w:rsidR="007946CE">
        <w:rPr>
          <w:rStyle w:val="CommentReference"/>
        </w:rPr>
        <w:commentReference w:id="15"/>
      </w:r>
      <w:r w:rsidR="00C0232A">
        <w:t>Of these,</w:t>
      </w:r>
      <w:ins w:id="21" w:author="Brian Zenger" w:date="2018-02-12T22:28:00Z">
        <w:r w:rsidR="003419F4">
          <w:t xml:space="preserve"> over </w:t>
        </w:r>
      </w:ins>
      <w:ins w:id="22" w:author="Brian Zenger" w:date="2018-02-12T22:29:00Z">
        <w:r w:rsidR="003419F4">
          <w:t xml:space="preserve">400 </w:t>
        </w:r>
      </w:ins>
      <w:r w:rsidR="00C0232A">
        <w:t xml:space="preserve">people do not receive treatment in time. </w:t>
      </w:r>
      <w:ins w:id="23" w:author="Brian Zenger" w:date="2018-02-15T22:49:00Z">
        <w:r w:rsidR="004E0771">
          <w:t xml:space="preserve">A heart attack occurs when the arteries supplying blood to your heart are clogged with </w:t>
        </w:r>
        <w:r w:rsidR="009536EB">
          <w:t>material. Without blood, the heart does not have the necessary nutrients to continue functioning normally and begins to die.</w:t>
        </w:r>
      </w:ins>
      <w:ins w:id="24" w:author="Brian Zenger" w:date="2018-02-15T22:50:00Z">
        <w:r w:rsidR="00F83EF3">
          <w:t xml:space="preserve"> The longer a patient waits, the more likely </w:t>
        </w:r>
      </w:ins>
      <w:ins w:id="25" w:author="Brian Zenger" w:date="2018-02-15T22:51:00Z">
        <w:r w:rsidR="00F83EF3">
          <w:t>there will be irreparable</w:t>
        </w:r>
      </w:ins>
      <w:ins w:id="26" w:author="Brian Zenger" w:date="2018-02-15T22:50:00Z">
        <w:r w:rsidR="00F83EF3">
          <w:t xml:space="preserve"> </w:t>
        </w:r>
      </w:ins>
      <w:ins w:id="27" w:author="Brian Zenger" w:date="2018-02-15T22:51:00Z">
        <w:r w:rsidR="00F83EF3">
          <w:t xml:space="preserve">damage to the heart. </w:t>
        </w:r>
      </w:ins>
      <w:r w:rsidR="00C0232A">
        <w:t>While advancements have been made</w:t>
      </w:r>
      <w:r w:rsidR="00816E7A">
        <w:t xml:space="preserve"> in heart attack detection</w:t>
      </w:r>
      <w:r w:rsidR="00D1314C">
        <w:t xml:space="preserve"> the </w:t>
      </w:r>
      <w:ins w:id="28" w:author="Brian Zenger" w:date="2018-02-13T21:51:00Z">
        <w:r w:rsidR="007310EA">
          <w:t xml:space="preserve">underlying </w:t>
        </w:r>
      </w:ins>
      <w:ins w:id="29" w:author="Brian Zenger" w:date="2018-02-12T22:06:00Z">
        <w:r w:rsidR="007350AD">
          <w:t xml:space="preserve">methods </w:t>
        </w:r>
      </w:ins>
      <w:ins w:id="30" w:author="Brian Zenger" w:date="2018-02-13T21:51:00Z">
        <w:r w:rsidR="007310EA">
          <w:t xml:space="preserve">are </w:t>
        </w:r>
      </w:ins>
      <w:r w:rsidR="00D1314C">
        <w:t xml:space="preserve">unchanged </w:t>
      </w:r>
      <w:ins w:id="31" w:author="Brian Zenger" w:date="2018-02-13T21:51:00Z">
        <w:r w:rsidR="00512DA6">
          <w:t xml:space="preserve">from </w:t>
        </w:r>
      </w:ins>
      <w:r w:rsidR="00D1314C">
        <w:t>a century</w:t>
      </w:r>
      <w:ins w:id="32" w:author="Brian Zenger" w:date="2018-02-13T21:51:00Z">
        <w:r w:rsidR="00512DA6">
          <w:t xml:space="preserve"> ago</w:t>
        </w:r>
      </w:ins>
      <w:r w:rsidR="00D1314C">
        <w:t xml:space="preserve">. </w:t>
      </w:r>
      <w:r w:rsidR="009219E2">
        <w:t>Current</w:t>
      </w:r>
      <w:ins w:id="33" w:author="Brian Zenger" w:date="2018-02-12T22:06:00Z">
        <w:r w:rsidR="007350AD">
          <w:t xml:space="preserve">ly physicians </w:t>
        </w:r>
      </w:ins>
      <w:ins w:id="34" w:author="Brian Zenger" w:date="2018-02-12T22:07:00Z">
        <w:r w:rsidR="007350AD">
          <w:t xml:space="preserve">use </w:t>
        </w:r>
      </w:ins>
      <w:ins w:id="35" w:author="Brian Zenger" w:date="2018-02-13T21:51:00Z">
        <w:r w:rsidR="00154072">
          <w:t xml:space="preserve">the same </w:t>
        </w:r>
      </w:ins>
      <w:ins w:id="36" w:author="Brian Zenger" w:date="2018-02-12T22:07:00Z">
        <w:r w:rsidR="007350AD">
          <w:t xml:space="preserve">electrocardiograms (ECGs) </w:t>
        </w:r>
      </w:ins>
      <w:ins w:id="37" w:author="Brian Zenger" w:date="2018-02-13T21:52:00Z">
        <w:r w:rsidR="00154072">
          <w:t xml:space="preserve">developed </w:t>
        </w:r>
        <w:del w:id="38" w:author="Wilson  Good" w:date="2018-02-14T10:56:00Z">
          <w:r w:rsidR="00154072" w:rsidDel="00554667">
            <w:delText xml:space="preserve">early last century </w:delText>
          </w:r>
        </w:del>
      </w:ins>
      <w:ins w:id="39" w:author="Brian Zenger" w:date="2018-02-12T22:07:00Z">
        <w:del w:id="40" w:author="Wilson  Good" w:date="2018-02-14T10:56:00Z">
          <w:r w:rsidR="007350AD" w:rsidDel="00554667">
            <w:delText xml:space="preserve">to </w:delText>
          </w:r>
        </w:del>
      </w:ins>
      <w:ins w:id="41" w:author="Brian Zenger" w:date="2018-02-13T21:52:00Z">
        <w:del w:id="42" w:author="Wilson  Good" w:date="2018-02-14T10:56:00Z">
          <w:r w:rsidR="00154072" w:rsidDel="00554667">
            <w:delText xml:space="preserve">monitor </w:delText>
          </w:r>
        </w:del>
      </w:ins>
      <w:ins w:id="43" w:author="Brian Zenger" w:date="2018-02-12T22:07:00Z">
        <w:del w:id="44" w:author="Wilson  Good" w:date="2018-02-14T10:56:00Z">
          <w:r w:rsidR="007350AD" w:rsidDel="00554667">
            <w:delText>the</w:delText>
          </w:r>
        </w:del>
      </w:ins>
      <w:ins w:id="45" w:author="Wilson  Good" w:date="2018-02-14T10:56:00Z">
        <w:r w:rsidR="00554667">
          <w:t>in the late 19</w:t>
        </w:r>
        <w:r w:rsidR="00554667" w:rsidRPr="00554667">
          <w:rPr>
            <w:vertAlign w:val="superscript"/>
            <w:rPrChange w:id="46" w:author="Wilson  Good" w:date="2018-02-14T10:56:00Z">
              <w:rPr/>
            </w:rPrChange>
          </w:rPr>
          <w:t>th</w:t>
        </w:r>
        <w:r w:rsidR="00554667">
          <w:t xml:space="preserve"> century to monitor the</w:t>
        </w:r>
      </w:ins>
      <w:ins w:id="47" w:author="Brian Zenger" w:date="2018-02-12T22:07:00Z">
        <w:r w:rsidR="007350AD">
          <w:t xml:space="preserve"> electrical activity of the heart. Depending on the location and severity of the heart attack certain regions of the ECG may change. </w:t>
        </w:r>
      </w:ins>
      <w:ins w:id="48" w:author="Brian Zenger" w:date="2018-02-12T22:09:00Z">
        <w:r w:rsidR="007350AD">
          <w:t>However, these changes are small, unreliable, and only include a small portion of the entire electrical signal</w:t>
        </w:r>
        <w:del w:id="49" w:author="Wilson  Good" w:date="2018-02-14T11:03:00Z">
          <w:r w:rsidR="007350AD" w:rsidDel="005E48F5">
            <w:delText>s</w:delText>
          </w:r>
        </w:del>
        <w:r w:rsidR="007350AD">
          <w:t xml:space="preserve"> of the heart. </w:t>
        </w:r>
      </w:ins>
    </w:p>
    <w:p w14:paraId="552C3421" w14:textId="77777777" w:rsidR="007350AD" w:rsidRDefault="007350AD">
      <w:pPr>
        <w:rPr>
          <w:ins w:id="50" w:author="Wilson  Good" w:date="2018-02-14T13:25:00Z"/>
        </w:rPr>
      </w:pPr>
    </w:p>
    <w:p w14:paraId="73714F82" w14:textId="7B279D9E" w:rsidR="00A02691" w:rsidRDefault="00CB347A" w:rsidP="00A02691">
      <w:pPr>
        <w:rPr>
          <w:ins w:id="51" w:author="Wilson  Good" w:date="2018-02-14T13:30:00Z"/>
        </w:rPr>
      </w:pPr>
      <w:ins w:id="52" w:author="Brian Zenger" w:date="2018-02-15T23:07:00Z">
        <w:r>
          <w:t xml:space="preserve">Researchers have tried, to no avail, to apply </w:t>
        </w:r>
      </w:ins>
      <w:ins w:id="53" w:author="Brian Zenger" w:date="2018-02-15T23:08:00Z">
        <w:r>
          <w:t xml:space="preserve">different signal processing and other complicated </w:t>
        </w:r>
      </w:ins>
      <w:ins w:id="54" w:author="Brian Zenger" w:date="2018-02-15T23:09:00Z">
        <w:r>
          <w:t xml:space="preserve">mathematical manipulations. These processing steps, and others, have been unable to compensate for each heart in each person being different. </w:t>
        </w:r>
      </w:ins>
      <w:ins w:id="55" w:author="Brian Zenger" w:date="2018-02-15T23:10:00Z">
        <w:r w:rsidR="000F059B">
          <w:t xml:space="preserve">Just like your fingerprint, your heart has a slightly different shape, different </w:t>
        </w:r>
        <w:r w:rsidR="00571102">
          <w:t xml:space="preserve">beating force </w:t>
        </w:r>
        <w:r w:rsidR="00571102">
          <w:lastRenderedPageBreak/>
          <w:t xml:space="preserve">and thus a different resting signal. Not to mention the space between the heart and the recording device on the body surface can vary greatly with weight, gender, and overall body type. </w:t>
        </w:r>
      </w:ins>
      <w:ins w:id="56" w:author="Brian Zenger" w:date="2018-02-15T23:12:00Z">
        <w:r w:rsidR="002E2A5E">
          <w:t xml:space="preserve">These variations make it very difficult to automated systems to predict what your specific heart is going through at any given moment. </w:t>
        </w:r>
      </w:ins>
      <w:ins w:id="57" w:author="Brian Zenger" w:date="2018-02-15T23:13:00Z">
        <w:r w:rsidR="00871AEF">
          <w:t xml:space="preserve">The necessitates a new system, that can change based on your unique heart shape and signal, to detect whether or not </w:t>
        </w:r>
        <w:r w:rsidR="00F65C48">
          <w:t>y</w:t>
        </w:r>
      </w:ins>
      <w:ins w:id="58" w:author="Brian Zenger" w:date="2018-02-15T23:14:00Z">
        <w:r w:rsidR="00F65C48">
          <w:t xml:space="preserve">ou are having a heart attack. </w:t>
        </w:r>
      </w:ins>
      <w:bookmarkStart w:id="59" w:name="_GoBack"/>
      <w:bookmarkEnd w:id="59"/>
      <w:ins w:id="60" w:author="Wilson  Good" w:date="2018-02-14T13:29:00Z">
        <w:del w:id="61" w:author="Brian Zenger" w:date="2018-02-15T23:11:00Z">
          <w:r w:rsidR="00A02691" w:rsidDel="00571102">
            <w:delText xml:space="preserve">There are a number of reasons </w:delText>
          </w:r>
        </w:del>
      </w:ins>
      <w:ins w:id="62" w:author="Wilson  Good" w:date="2018-02-14T13:30:00Z">
        <w:del w:id="63" w:author="Brian Zenger" w:date="2018-02-15T23:11:00Z">
          <w:r w:rsidR="00A02691" w:rsidDel="00571102">
            <w:delText xml:space="preserve">clinicians haven’t improved the diagnostics concerning heart attack detection, primarily the difficulty involved in actually gaining access to the heart itself. </w:delText>
          </w:r>
        </w:del>
      </w:ins>
      <w:ins w:id="64" w:author="Wilson  Good" w:date="2018-02-14T13:31:00Z">
        <w:del w:id="65" w:author="Brian Zenger" w:date="2018-02-15T23:11:00Z">
          <w:r w:rsidR="00A02691" w:rsidDel="00571102">
            <w:delText xml:space="preserve">Because chest pain can be ambiguous, clinicians need a </w:delText>
          </w:r>
        </w:del>
      </w:ins>
      <w:ins w:id="66" w:author="Wilson  Good" w:date="2018-02-14T13:33:00Z">
        <w:del w:id="67" w:author="Brian Zenger" w:date="2018-02-15T23:11:00Z">
          <w:r w:rsidR="00A02691" w:rsidDel="00571102">
            <w:delText>quick</w:delText>
          </w:r>
        </w:del>
      </w:ins>
      <w:ins w:id="68" w:author="Wilson  Good" w:date="2018-02-14T13:31:00Z">
        <w:del w:id="69" w:author="Brian Zenger" w:date="2018-02-15T23:11:00Z">
          <w:r w:rsidR="00A02691" w:rsidDel="00571102">
            <w:delText xml:space="preserve">, non-invasive, means of </w:delText>
          </w:r>
        </w:del>
      </w:ins>
      <w:ins w:id="70" w:author="Wilson  Good" w:date="2018-02-14T13:33:00Z">
        <w:del w:id="71" w:author="Brian Zenger" w:date="2018-02-15T23:11:00Z">
          <w:r w:rsidR="00A02691" w:rsidDel="00571102">
            <w:delText xml:space="preserve">determining which patients require further intervention </w:delText>
          </w:r>
        </w:del>
      </w:ins>
      <w:ins w:id="72" w:author="Wilson  Good" w:date="2018-02-14T13:34:00Z">
        <w:del w:id="73" w:author="Brian Zenger" w:date="2018-02-15T23:11:00Z">
          <w:r w:rsidR="00744427" w:rsidDel="00571102">
            <w:delText xml:space="preserve">and which don’t. </w:delText>
          </w:r>
        </w:del>
      </w:ins>
      <w:ins w:id="74" w:author="Wilson  Good" w:date="2018-02-14T14:22:00Z">
        <w:del w:id="75" w:author="Brian Zenger" w:date="2018-02-15T23:11:00Z">
          <w:r w:rsidR="002C238E" w:rsidDel="00571102">
            <w:delText xml:space="preserve">However, the signal that presents itself on the body surface preceding a heart attack </w:delText>
          </w:r>
        </w:del>
      </w:ins>
      <w:ins w:id="76" w:author="Wilson  Good" w:date="2018-02-14T14:25:00Z">
        <w:del w:id="77" w:author="Brian Zenger" w:date="2018-02-15T23:11:00Z">
          <w:r w:rsidR="0015363A" w:rsidDel="00571102">
            <w:delText>changes person to person</w:delText>
          </w:r>
        </w:del>
      </w:ins>
      <w:ins w:id="78" w:author="Wilson  Good" w:date="2018-02-14T14:30:00Z">
        <w:del w:id="79" w:author="Brian Zenger" w:date="2018-02-15T23:11:00Z">
          <w:r w:rsidR="0015363A" w:rsidDel="00571102">
            <w:delText xml:space="preserve"> </w:delText>
          </w:r>
        </w:del>
      </w:ins>
      <w:ins w:id="80" w:author="Wilson  Good" w:date="2018-02-14T14:29:00Z">
        <w:del w:id="81" w:author="Brian Zenger" w:date="2018-02-15T23:11:00Z">
          <w:r w:rsidR="0015363A" w:rsidDel="00571102">
            <w:delText>(heart size, position, skeletal muscle tone</w:delText>
          </w:r>
        </w:del>
      </w:ins>
      <w:ins w:id="82" w:author="Wilson  Good" w:date="2018-02-14T14:30:00Z">
        <w:del w:id="83" w:author="Brian Zenger" w:date="2018-02-15T23:11:00Z">
          <w:r w:rsidR="0015363A" w:rsidDel="00571102">
            <w:delText>)</w:delText>
          </w:r>
        </w:del>
      </w:ins>
      <w:ins w:id="84" w:author="Wilson  Good" w:date="2018-02-14T14:25:00Z">
        <w:del w:id="85" w:author="Brian Zenger" w:date="2018-02-15T23:11:00Z">
          <w:r w:rsidR="0015363A" w:rsidDel="00571102">
            <w:delText xml:space="preserve">. Despite this, clinicians place the electrodes in the same place on the body and look at the same region of the </w:delText>
          </w:r>
        </w:del>
      </w:ins>
      <w:ins w:id="86" w:author="Wilson  Good" w:date="2018-02-14T14:28:00Z">
        <w:del w:id="87" w:author="Brian Zenger" w:date="2018-02-15T23:11:00Z">
          <w:r w:rsidR="0015363A" w:rsidDel="00571102">
            <w:delText xml:space="preserve">ECG </w:delText>
          </w:r>
        </w:del>
      </w:ins>
      <w:ins w:id="88" w:author="Wilson  Good" w:date="2018-02-14T14:25:00Z">
        <w:del w:id="89" w:author="Brian Zenger" w:date="2018-02-15T23:11:00Z">
          <w:r w:rsidR="0015363A" w:rsidDel="00571102">
            <w:delText xml:space="preserve">signal to look for changes. </w:delText>
          </w:r>
        </w:del>
      </w:ins>
      <w:ins w:id="90" w:author="Wilson  Good" w:date="2018-02-14T14:31:00Z">
        <w:del w:id="91" w:author="Brian Zenger" w:date="2018-02-15T23:11:00Z">
          <w:r w:rsidR="0015363A" w:rsidDel="00571102">
            <w:delText>If the precursor of the heart attack is not present in this r</w:delText>
          </w:r>
        </w:del>
      </w:ins>
      <w:ins w:id="92" w:author="Wilson  Good" w:date="2018-02-14T14:32:00Z">
        <w:del w:id="93" w:author="Brian Zenger" w:date="2018-02-15T23:11:00Z">
          <w:r w:rsidR="0015363A" w:rsidDel="00571102">
            <w:delText>e</w:delText>
          </w:r>
        </w:del>
      </w:ins>
      <w:ins w:id="94" w:author="Wilson  Good" w:date="2018-02-14T14:31:00Z">
        <w:del w:id="95" w:author="Brian Zenger" w:date="2018-02-15T23:11:00Z">
          <w:r w:rsidR="0015363A" w:rsidDel="00571102">
            <w:delText xml:space="preserve">gion of the </w:delText>
          </w:r>
        </w:del>
      </w:ins>
      <w:ins w:id="96" w:author="Wilson  Good" w:date="2018-02-14T14:32:00Z">
        <w:del w:id="97" w:author="Brian Zenger" w:date="2018-02-15T23:11:00Z">
          <w:r w:rsidR="0015363A" w:rsidDel="00571102">
            <w:delText>ECG</w:delText>
          </w:r>
        </w:del>
      </w:ins>
      <w:ins w:id="98" w:author="Wilson  Good" w:date="2018-02-14T14:31:00Z">
        <w:del w:id="99" w:author="Brian Zenger" w:date="2018-02-15T23:11:00Z">
          <w:r w:rsidR="0015363A" w:rsidDel="00571102">
            <w:delText xml:space="preserve"> it is typically </w:delText>
          </w:r>
        </w:del>
      </w:ins>
      <w:ins w:id="100" w:author="Wilson  Good" w:date="2018-02-14T14:32:00Z">
        <w:del w:id="101" w:author="Brian Zenger" w:date="2018-02-15T23:11:00Z">
          <w:r w:rsidR="0015363A" w:rsidDel="00571102">
            <w:delText>referred</w:delText>
          </w:r>
        </w:del>
      </w:ins>
      <w:ins w:id="102" w:author="Wilson  Good" w:date="2018-02-14T14:31:00Z">
        <w:del w:id="103" w:author="Brian Zenger" w:date="2018-02-15T23:11:00Z">
          <w:r w:rsidR="0015363A" w:rsidDel="00571102">
            <w:delText xml:space="preserve"> </w:delText>
          </w:r>
        </w:del>
      </w:ins>
      <w:ins w:id="104" w:author="Wilson  Good" w:date="2018-02-14T14:32:00Z">
        <w:del w:id="105" w:author="Brian Zenger" w:date="2018-02-15T23:11:00Z">
          <w:r w:rsidR="0015363A" w:rsidDel="00571102">
            <w:delText>to as ‘silent.’</w:delText>
          </w:r>
        </w:del>
      </w:ins>
      <w:ins w:id="106" w:author="Wilson  Good" w:date="2018-02-14T14:33:00Z">
        <w:del w:id="107" w:author="Brian Zenger" w:date="2018-02-15T23:11:00Z">
          <w:r w:rsidR="0015363A" w:rsidDel="00571102">
            <w:delText xml:space="preserve"> By expanding the number of regions we look at </w:delText>
          </w:r>
        </w:del>
      </w:ins>
      <w:ins w:id="108" w:author="Wilson  Good" w:date="2018-02-14T14:35:00Z">
        <w:del w:id="109" w:author="Brian Zenger" w:date="2018-02-15T23:11:00Z">
          <w:r w:rsidR="008D5ED8" w:rsidDel="00571102">
            <w:delText>in the ECG and by capturing more data on the body surface we can hopefully reduce the number of misdiagnoses.</w:delText>
          </w:r>
        </w:del>
      </w:ins>
    </w:p>
    <w:p w14:paraId="382BA048" w14:textId="77777777" w:rsidR="00A02691" w:rsidRDefault="00A02691" w:rsidP="00A02691">
      <w:pPr>
        <w:rPr>
          <w:ins w:id="110" w:author="Wilson  Good" w:date="2018-02-14T13:31:00Z"/>
        </w:rPr>
      </w:pPr>
    </w:p>
    <w:p w14:paraId="7CB0ADF7" w14:textId="77777777" w:rsidR="00A02691" w:rsidRDefault="00A02691" w:rsidP="00A02691">
      <w:pPr>
        <w:rPr>
          <w:ins w:id="111" w:author="Wilson  Good" w:date="2018-02-14T13:29:00Z"/>
        </w:rPr>
      </w:pPr>
    </w:p>
    <w:p w14:paraId="3FEBAC8F" w14:textId="77777777" w:rsidR="00A02691" w:rsidRDefault="00A02691">
      <w:pPr>
        <w:rPr>
          <w:ins w:id="112" w:author="Wilson  Good" w:date="2018-02-14T13:25:00Z"/>
        </w:rPr>
      </w:pPr>
    </w:p>
    <w:p w14:paraId="4F47D0FA" w14:textId="77777777" w:rsidR="00A02691" w:rsidRDefault="00A02691">
      <w:pPr>
        <w:rPr>
          <w:ins w:id="113" w:author="Wilson  Good" w:date="2018-02-14T12:38:00Z"/>
        </w:rPr>
      </w:pPr>
    </w:p>
    <w:p w14:paraId="6727FA91" w14:textId="77777777" w:rsidR="00D10EC5" w:rsidRDefault="00D10EC5">
      <w:pPr>
        <w:pStyle w:val="ListParagraph"/>
        <w:rPr>
          <w:ins w:id="114" w:author="Wilson  Good" w:date="2018-02-14T12:38:00Z"/>
        </w:rPr>
        <w:pPrChange w:id="115" w:author="Wilson  Good" w:date="2018-02-14T12:44:00Z">
          <w:pPr/>
        </w:pPrChange>
      </w:pPr>
    </w:p>
    <w:p w14:paraId="3632E785" w14:textId="41DED7B9" w:rsidR="00DF27ED" w:rsidRDefault="00DF27ED">
      <w:pPr>
        <w:rPr>
          <w:ins w:id="116" w:author="Wilson  Good" w:date="2018-02-14T12:38:00Z"/>
        </w:rPr>
      </w:pPr>
      <w:ins w:id="117" w:author="Wilson  Good" w:date="2018-02-14T12:38:00Z">
        <w:r>
          <w:rPr>
            <w:noProof/>
          </w:rPr>
          <w:drawing>
            <wp:inline distT="0" distB="0" distL="0" distR="0" wp14:anchorId="2CC4DC63" wp14:editId="02511E4B">
              <wp:extent cx="5486400" cy="2722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22523"/>
                      </a:xfrm>
                      <a:prstGeom prst="rect">
                        <a:avLst/>
                      </a:prstGeom>
                      <a:noFill/>
                      <a:ln>
                        <a:noFill/>
                      </a:ln>
                    </pic:spPr>
                  </pic:pic>
                </a:graphicData>
              </a:graphic>
            </wp:inline>
          </w:drawing>
        </w:r>
      </w:ins>
    </w:p>
    <w:p w14:paraId="350991E0" w14:textId="77777777" w:rsidR="00DF27ED" w:rsidRDefault="00DF27ED">
      <w:pPr>
        <w:rPr>
          <w:ins w:id="118" w:author="Wilson  Good" w:date="2018-02-14T12:38:00Z"/>
        </w:rPr>
      </w:pPr>
    </w:p>
    <w:p w14:paraId="4B2E1D75" w14:textId="60FA10D9" w:rsidR="00DF27ED" w:rsidRDefault="00D10EC5">
      <w:pPr>
        <w:rPr>
          <w:ins w:id="119" w:author="Wilson  Good" w:date="2018-02-14T12:38:00Z"/>
        </w:rPr>
      </w:pPr>
      <w:ins w:id="120" w:author="Wilson  Good" w:date="2018-02-14T12:48:00Z">
        <w:r>
          <w:t xml:space="preserve">~CAPTION~ </w:t>
        </w:r>
      </w:ins>
      <w:ins w:id="121" w:author="Wilson  Good" w:date="2018-02-14T14:41:00Z">
        <w:r w:rsidR="008D5ED8">
          <w:t xml:space="preserve">The colors represent the potential values </w:t>
        </w:r>
      </w:ins>
      <w:ins w:id="122" w:author="Wilson  Good" w:date="2018-02-14T14:44:00Z">
        <w:r w:rsidR="008067CF">
          <w:t>distributed across the body surface at a single point in time.</w:t>
        </w:r>
      </w:ins>
      <w:ins w:id="123" w:author="Wilson  Good" w:date="2018-02-14T14:45:00Z">
        <w:r w:rsidR="008067CF">
          <w:t xml:space="preserve"> </w:t>
        </w:r>
      </w:ins>
      <w:ins w:id="124" w:author="Wilson  Good" w:date="2018-02-14T12:48:00Z">
        <w:r>
          <w:t xml:space="preserve">LEFT: </w:t>
        </w:r>
      </w:ins>
      <w:ins w:id="125" w:author="Wilson  Good" w:date="2018-02-14T14:45:00Z">
        <w:r w:rsidR="009276AF">
          <w:t>Healthy body surface potentials</w:t>
        </w:r>
      </w:ins>
      <w:ins w:id="126" w:author="Wilson  Good" w:date="2018-02-14T12:49:00Z">
        <w:r>
          <w:t xml:space="preserve">. </w:t>
        </w:r>
      </w:ins>
      <w:ins w:id="127" w:author="Wilson  Good" w:date="2018-02-14T12:48:00Z">
        <w:r>
          <w:t xml:space="preserve"> </w:t>
        </w:r>
      </w:ins>
      <w:ins w:id="128" w:author="Wilson  Good" w:date="2018-02-14T12:49:00Z">
        <w:r>
          <w:t xml:space="preserve">RIGHT: Electrical potentials created by the heart on the body surface in the time leading up to a heart attack. Note: The red circle </w:t>
        </w:r>
      </w:ins>
      <w:ins w:id="129" w:author="Wilson  Good" w:date="2018-02-14T12:50:00Z">
        <w:r>
          <w:t xml:space="preserve">on the torso surface in the right image corresponds </w:t>
        </w:r>
      </w:ins>
      <w:ins w:id="130" w:author="Wilson  Good" w:date="2018-02-14T12:51:00Z">
        <w:r>
          <w:t xml:space="preserve">to the diagnostic marker clinicians typically look for.  </w:t>
        </w:r>
      </w:ins>
    </w:p>
    <w:p w14:paraId="432CFE9A" w14:textId="77777777" w:rsidR="00DF27ED" w:rsidRDefault="00DF27ED">
      <w:pPr>
        <w:rPr>
          <w:ins w:id="131" w:author="Wilson  Good" w:date="2018-02-14T12:38:00Z"/>
        </w:rPr>
      </w:pPr>
    </w:p>
    <w:p w14:paraId="30301F68" w14:textId="77777777" w:rsidR="00DF27ED" w:rsidRDefault="00DF27ED">
      <w:pPr>
        <w:rPr>
          <w:ins w:id="132" w:author="Wilson  Good" w:date="2018-02-14T12:38:00Z"/>
        </w:rPr>
      </w:pPr>
    </w:p>
    <w:p w14:paraId="41319ADE" w14:textId="77777777" w:rsidR="00DF27ED" w:rsidRDefault="00DF27ED">
      <w:pPr>
        <w:rPr>
          <w:ins w:id="133" w:author="Wilson  Good" w:date="2018-02-14T12:38:00Z"/>
        </w:rPr>
      </w:pPr>
    </w:p>
    <w:p w14:paraId="270F186F" w14:textId="77777777" w:rsidR="00DF27ED" w:rsidRDefault="00DF27ED">
      <w:pPr>
        <w:rPr>
          <w:ins w:id="134" w:author="Brian Zenger" w:date="2018-02-12T22:10:00Z"/>
        </w:rPr>
      </w:pPr>
    </w:p>
    <w:p w14:paraId="4524B37C" w14:textId="23CD05A4" w:rsidR="00C0232A" w:rsidRDefault="007350AD">
      <w:pPr>
        <w:rPr>
          <w:ins w:id="135" w:author="Alice" w:date="2018-02-14T07:45:00Z"/>
        </w:rPr>
      </w:pPr>
      <w:ins w:id="136" w:author="Brian Zenger" w:date="2018-02-12T22:10:00Z">
        <w:r>
          <w:t>To</w:t>
        </w:r>
      </w:ins>
      <w:ins w:id="137" w:author="Brian Zenger" w:date="2018-02-12T22:15:00Z">
        <w:r w:rsidR="007A108B">
          <w:t xml:space="preserve"> improve </w:t>
        </w:r>
      </w:ins>
      <w:ins w:id="138" w:author="Brian Zenger" w:date="2018-02-13T21:53:00Z">
        <w:r w:rsidR="00ED0CBA">
          <w:t xml:space="preserve">electrocardiogram measurement techniques </w:t>
        </w:r>
      </w:ins>
      <w:ins w:id="139" w:author="Brian Zenger" w:date="2018-02-12T22:15:00Z">
        <w:r w:rsidR="007A108B">
          <w:t xml:space="preserve">we utilized </w:t>
        </w:r>
      </w:ins>
      <w:ins w:id="140" w:author="Brian Zenger" w:date="2018-02-12T22:10:00Z">
        <w:r w:rsidR="007A108B">
          <w:t xml:space="preserve">recent developments in computer science to </w:t>
        </w:r>
      </w:ins>
      <w:ins w:id="141" w:author="Brian Zenger" w:date="2018-02-12T22:16:00Z">
        <w:r w:rsidR="007A108B">
          <w:t xml:space="preserve">“teach” computers to read cardiac electrical signals. </w:t>
        </w:r>
      </w:ins>
      <w:r w:rsidR="00C0232A">
        <w:t xml:space="preserve"> </w:t>
      </w:r>
      <w:ins w:id="142" w:author="Brian Zenger" w:date="2018-02-13T21:55:00Z">
        <w:r w:rsidR="00430524">
          <w:t>W</w:t>
        </w:r>
      </w:ins>
      <w:r w:rsidR="00C0232A">
        <w:t>ith the incorporation machine learning</w:t>
      </w:r>
      <w:ins w:id="143" w:author="Brian Zenger" w:date="2018-02-13T21:56:00Z">
        <w:r w:rsidR="0027723C">
          <w:t>,</w:t>
        </w:r>
      </w:ins>
      <w:ins w:id="144" w:author="Brian Zenger" w:date="2018-02-13T21:55:00Z">
        <w:r w:rsidR="00430524">
          <w:t xml:space="preserve"> electrocardiograms </w:t>
        </w:r>
      </w:ins>
      <w:r w:rsidR="00BD68C3">
        <w:t>are telling us more than ever before</w:t>
      </w:r>
      <w:ins w:id="145" w:author="Brian Zenger" w:date="2018-02-13T21:56:00Z">
        <w:r w:rsidR="00430524">
          <w:t xml:space="preserve"> about your heart</w:t>
        </w:r>
      </w:ins>
      <w:r w:rsidR="00C610E7">
        <w:t>.</w:t>
      </w:r>
    </w:p>
    <w:p w14:paraId="33BD164F" w14:textId="77777777" w:rsidR="007946CE" w:rsidRDefault="007946CE">
      <w:pPr>
        <w:rPr>
          <w:ins w:id="146" w:author="Alice" w:date="2018-02-14T07:45:00Z"/>
        </w:rPr>
      </w:pPr>
    </w:p>
    <w:p w14:paraId="7D601E51" w14:textId="703D149C" w:rsidR="007946CE" w:rsidRDefault="007946CE">
      <w:ins w:id="147" w:author="Alice" w:date="2018-02-14T07:45:00Z">
        <w:del w:id="148" w:author="Wilson  Good" w:date="2018-02-14T11:05:00Z">
          <w:r w:rsidDel="005E48F5">
            <w:rPr>
              <w:rFonts w:ascii="Cambria" w:hAnsi="Cambria"/>
              <w:color w:val="000000"/>
            </w:rPr>
            <w:delText>Improved Accuracy in Heart Attack Detection</w:delText>
          </w:r>
        </w:del>
      </w:ins>
      <w:ins w:id="149" w:author="Wilson  Good" w:date="2018-02-14T11:05:00Z">
        <w:r w:rsidR="005E48F5">
          <w:rPr>
            <w:rFonts w:ascii="Cambria" w:hAnsi="Cambria"/>
            <w:color w:val="000000"/>
          </w:rPr>
          <w:t xml:space="preserve">How Machine Learning is Typically </w:t>
        </w:r>
      </w:ins>
      <w:ins w:id="150" w:author="Wilson  Good" w:date="2018-02-14T12:25:00Z">
        <w:r w:rsidR="007D779E">
          <w:rPr>
            <w:rFonts w:ascii="Cambria" w:hAnsi="Cambria"/>
            <w:color w:val="000000"/>
          </w:rPr>
          <w:t>Used</w:t>
        </w:r>
      </w:ins>
      <w:ins w:id="151" w:author="Brian Zenger" w:date="2018-02-15T22:53:00Z">
        <w:r w:rsidR="009039D1">
          <w:rPr>
            <w:rFonts w:ascii="Cambria" w:hAnsi="Cambria"/>
            <w:color w:val="000000"/>
          </w:rPr>
          <w:t>:</w:t>
        </w:r>
      </w:ins>
      <w:ins w:id="152" w:author="Wilson  Good" w:date="2018-02-14T11:05:00Z">
        <w:r w:rsidR="005E48F5">
          <w:rPr>
            <w:rFonts w:ascii="Cambria" w:hAnsi="Cambria"/>
            <w:color w:val="000000"/>
          </w:rPr>
          <w:t xml:space="preserve"> </w:t>
        </w:r>
      </w:ins>
    </w:p>
    <w:p w14:paraId="52B19D4F" w14:textId="77777777" w:rsidR="00BD68C3" w:rsidRDefault="00BD68C3"/>
    <w:p w14:paraId="4D380495" w14:textId="19B19FC7" w:rsidR="00BD68C3" w:rsidRDefault="00C81321">
      <w:r>
        <w:t xml:space="preserve">Machine learning </w:t>
      </w:r>
      <w:ins w:id="153" w:author="Brian Zenger" w:date="2018-02-12T22:16:00Z">
        <w:r w:rsidR="004901B4">
          <w:t xml:space="preserve">is a technique </w:t>
        </w:r>
      </w:ins>
      <w:r>
        <w:t xml:space="preserve">developed by </w:t>
      </w:r>
      <w:r w:rsidR="001155D9">
        <w:t>researchers</w:t>
      </w:r>
      <w:r>
        <w:t xml:space="preserve"> to “teach” computers to identify unique features </w:t>
      </w:r>
      <w:r w:rsidR="001155D9">
        <w:t>in datasets</w:t>
      </w:r>
      <w:r>
        <w:t xml:space="preserve"> </w:t>
      </w:r>
      <w:r w:rsidR="00B655DD">
        <w:t xml:space="preserve">that </w:t>
      </w:r>
      <w:r>
        <w:t xml:space="preserve">are not distinguishable </w:t>
      </w:r>
      <w:r w:rsidR="00B655DD">
        <w:t>by</w:t>
      </w:r>
      <w:r>
        <w:t xml:space="preserve"> the naked eye</w:t>
      </w:r>
      <w:ins w:id="154" w:author="Brian Zenger" w:date="2018-02-13T21:56:00Z">
        <w:r w:rsidR="0027723C">
          <w:t xml:space="preserve">. </w:t>
        </w:r>
      </w:ins>
      <w:r w:rsidR="00B655DD">
        <w:lastRenderedPageBreak/>
        <w:t>T</w:t>
      </w:r>
      <w:r>
        <w:t xml:space="preserve">he computer is given multiple sets of categorized </w:t>
      </w:r>
      <w:ins w:id="155" w:author="Brian Zenger" w:date="2018-02-12T22:11:00Z">
        <w:r w:rsidR="00391A8A">
          <w:t xml:space="preserve">data </w:t>
        </w:r>
      </w:ins>
      <w:r>
        <w:t>with different</w:t>
      </w:r>
      <w:ins w:id="156" w:author="Brian Zenger" w:date="2018-02-13T21:57:00Z">
        <w:r w:rsidR="0027723C">
          <w:t>, often unnoticeable to humans,</w:t>
        </w:r>
      </w:ins>
      <w:r>
        <w:t xml:space="preserve"> features. The computer then “learns” which features within the </w:t>
      </w:r>
      <w:r w:rsidR="00B655DD">
        <w:t>dataset</w:t>
      </w:r>
      <w:r>
        <w:t xml:space="preserve"> </w:t>
      </w:r>
      <w:r w:rsidR="001F1D15">
        <w:t xml:space="preserve">differentiate </w:t>
      </w:r>
      <w:r w:rsidR="00B24A46">
        <w:t>it into variable</w:t>
      </w:r>
      <w:r w:rsidR="001F1D15">
        <w:t xml:space="preserve"> categories</w:t>
      </w:r>
      <w:ins w:id="157" w:author="Brian Zenger" w:date="2018-02-12T22:12:00Z">
        <w:r w:rsidR="00391A8A">
          <w:t xml:space="preserve">. </w:t>
        </w:r>
      </w:ins>
      <w:r w:rsidR="00C610E7">
        <w:t xml:space="preserve">These features </w:t>
      </w:r>
      <w:ins w:id="158" w:author="Brian Zenger" w:date="2018-02-12T22:13:00Z">
        <w:r w:rsidR="00391A8A">
          <w:t xml:space="preserve">detected by the computer </w:t>
        </w:r>
      </w:ins>
      <w:r w:rsidR="00C610E7">
        <w:t xml:space="preserve">are </w:t>
      </w:r>
      <w:r w:rsidR="00B24A46">
        <w:t xml:space="preserve">often </w:t>
      </w:r>
      <w:r w:rsidR="00C610E7">
        <w:t xml:space="preserve">subtle </w:t>
      </w:r>
      <w:ins w:id="159" w:author="Brian Zenger" w:date="2018-02-13T21:57:00Z">
        <w:r w:rsidR="00701F72">
          <w:t>and complex and</w:t>
        </w:r>
      </w:ins>
      <w:r w:rsidR="00C610E7">
        <w:t xml:space="preserve"> </w:t>
      </w:r>
      <w:r w:rsidR="00B24A46">
        <w:t>may</w:t>
      </w:r>
      <w:r w:rsidR="00C610E7">
        <w:t xml:space="preserve"> not </w:t>
      </w:r>
      <w:ins w:id="160" w:author="Brian Zenger" w:date="2018-02-12T22:13:00Z">
        <w:r w:rsidR="00391A8A">
          <w:t xml:space="preserve">be </w:t>
        </w:r>
      </w:ins>
      <w:ins w:id="161" w:author="Brian Zenger" w:date="2018-02-13T21:57:00Z">
        <w:r w:rsidR="00701F72">
          <w:t>distinguishable by humans</w:t>
        </w:r>
      </w:ins>
      <w:r w:rsidR="00C610E7">
        <w:t>.</w:t>
      </w:r>
      <w:ins w:id="162" w:author="Brian Zenger" w:date="2018-02-13T21:58:00Z">
        <w:r w:rsidR="00DE71AB">
          <w:t xml:space="preserve"> Once the computer has “learned”</w:t>
        </w:r>
      </w:ins>
      <w:r w:rsidR="00C610E7">
        <w:t xml:space="preserve"> </w:t>
      </w:r>
      <w:ins w:id="163" w:author="Brian Zenger" w:date="2018-02-13T21:58:00Z">
        <w:r w:rsidR="00DE71AB">
          <w:t xml:space="preserve">which features correspond to different categories </w:t>
        </w:r>
      </w:ins>
      <w:ins w:id="164" w:author="Brian Zenger" w:date="2018-02-13T21:59:00Z">
        <w:r w:rsidR="00DE71AB">
          <w:t xml:space="preserve">it can apply </w:t>
        </w:r>
      </w:ins>
      <w:r w:rsidR="006022D8">
        <w:t>it’s “knowledge”</w:t>
      </w:r>
      <w:ins w:id="165" w:author="Brian Zenger" w:date="2018-02-12T22:14:00Z">
        <w:r w:rsidR="00391A8A">
          <w:t xml:space="preserve"> to</w:t>
        </w:r>
      </w:ins>
      <w:r w:rsidR="001A373E">
        <w:t xml:space="preserve"> determine </w:t>
      </w:r>
      <w:r w:rsidR="006022D8">
        <w:t xml:space="preserve">the </w:t>
      </w:r>
      <w:r w:rsidR="001A373E">
        <w:t>categor</w:t>
      </w:r>
      <w:ins w:id="166" w:author="Brian Zenger" w:date="2018-02-13T21:59:00Z">
        <w:r w:rsidR="00DE71AB">
          <w:t>y</w:t>
        </w:r>
      </w:ins>
      <w:r w:rsidR="001A373E">
        <w:t xml:space="preserve"> </w:t>
      </w:r>
      <w:ins w:id="167" w:author="Brian Zenger" w:date="2018-02-12T22:14:00Z">
        <w:r w:rsidR="00391A8A">
          <w:t xml:space="preserve">a </w:t>
        </w:r>
      </w:ins>
      <w:r w:rsidR="006022D8">
        <w:t xml:space="preserve">new </w:t>
      </w:r>
      <w:r w:rsidR="00B24A46">
        <w:t>dataset</w:t>
      </w:r>
      <w:r w:rsidR="001A373E">
        <w:t xml:space="preserve"> belongs to. </w:t>
      </w:r>
      <w:r>
        <w:t xml:space="preserve"> </w:t>
      </w:r>
    </w:p>
    <w:p w14:paraId="7914A590" w14:textId="77777777" w:rsidR="00BD68C3" w:rsidRDefault="00BD68C3">
      <w:pPr>
        <w:rPr>
          <w:ins w:id="168" w:author="Alice" w:date="2018-02-14T07:45:00Z"/>
        </w:rPr>
      </w:pPr>
    </w:p>
    <w:p w14:paraId="104B60E8" w14:textId="724C912A" w:rsidR="007946CE" w:rsidRDefault="007946CE">
      <w:pPr>
        <w:rPr>
          <w:ins w:id="169" w:author="Wilson  Good" w:date="2018-02-14T11:12:00Z"/>
          <w:rFonts w:ascii="Cambria" w:hAnsi="Cambria"/>
          <w:color w:val="000000"/>
        </w:rPr>
      </w:pPr>
      <w:ins w:id="170" w:author="Alice" w:date="2018-02-14T07:45:00Z">
        <w:del w:id="171" w:author="Wilson  Good" w:date="2018-02-14T11:05:00Z">
          <w:r w:rsidDel="005E48F5">
            <w:rPr>
              <w:rFonts w:ascii="Cambria" w:hAnsi="Cambria"/>
              <w:color w:val="000000"/>
            </w:rPr>
            <w:delText>How Our Algorithm Works</w:delText>
          </w:r>
        </w:del>
      </w:ins>
      <w:ins w:id="172" w:author="Wilson  Good" w:date="2018-02-14T11:05:00Z">
        <w:r w:rsidR="005E48F5">
          <w:rPr>
            <w:rFonts w:ascii="Cambria" w:hAnsi="Cambria"/>
            <w:color w:val="000000"/>
          </w:rPr>
          <w:t>How we use Machine Learning</w:t>
        </w:r>
      </w:ins>
      <w:ins w:id="173" w:author="Brian Zenger" w:date="2018-02-15T22:53:00Z">
        <w:r w:rsidR="009039D1">
          <w:rPr>
            <w:rFonts w:ascii="Cambria" w:hAnsi="Cambria"/>
            <w:color w:val="000000"/>
          </w:rPr>
          <w:t>:</w:t>
        </w:r>
      </w:ins>
      <w:ins w:id="174" w:author="Wilson  Good" w:date="2018-02-14T11:05:00Z">
        <w:r w:rsidR="005E48F5">
          <w:rPr>
            <w:rFonts w:ascii="Cambria" w:hAnsi="Cambria"/>
            <w:color w:val="000000"/>
          </w:rPr>
          <w:t xml:space="preserve"> </w:t>
        </w:r>
      </w:ins>
    </w:p>
    <w:p w14:paraId="536FCC1F" w14:textId="77777777" w:rsidR="007635F9" w:rsidDel="009039D1" w:rsidRDefault="007635F9">
      <w:pPr>
        <w:rPr>
          <w:ins w:id="175" w:author="Wilson  Good" w:date="2018-02-14T11:12:00Z"/>
          <w:del w:id="176" w:author="Brian Zenger" w:date="2018-02-15T22:53:00Z"/>
          <w:rFonts w:ascii="Cambria" w:hAnsi="Cambria"/>
          <w:color w:val="000000"/>
        </w:rPr>
      </w:pPr>
    </w:p>
    <w:p w14:paraId="02F6B182" w14:textId="3F96FB02" w:rsidR="007635F9" w:rsidDel="009039D1" w:rsidRDefault="007635F9">
      <w:pPr>
        <w:rPr>
          <w:ins w:id="177" w:author="Wilson  Good" w:date="2018-02-14T12:46:00Z"/>
          <w:del w:id="178" w:author="Brian Zenger" w:date="2018-02-15T22:53:00Z"/>
          <w:rFonts w:ascii="Cambria" w:hAnsi="Cambria"/>
          <w:color w:val="000000"/>
        </w:rPr>
      </w:pPr>
      <w:ins w:id="179" w:author="Wilson  Good" w:date="2018-02-14T11:12:00Z">
        <w:del w:id="180" w:author="Brian Zenger" w:date="2018-02-15T22:53:00Z">
          <w:r w:rsidDel="009039D1">
            <w:rPr>
              <w:rFonts w:ascii="Cambria" w:hAnsi="Cambria"/>
              <w:color w:val="000000"/>
            </w:rPr>
            <w:delText>INTRO TO S</w:delText>
          </w:r>
        </w:del>
      </w:ins>
      <w:ins w:id="181" w:author="Wilson  Good" w:date="2018-02-14T12:46:00Z">
        <w:del w:id="182" w:author="Brian Zenger" w:date="2018-02-15T22:53:00Z">
          <w:r w:rsidR="00D10EC5" w:rsidDel="009039D1">
            <w:rPr>
              <w:rFonts w:ascii="Cambria" w:hAnsi="Cambria"/>
              <w:color w:val="000000"/>
            </w:rPr>
            <w:delText>cientific Computing and Imaging Institute</w:delText>
          </w:r>
        </w:del>
      </w:ins>
      <w:ins w:id="183" w:author="Wilson  Good" w:date="2018-02-14T11:12:00Z">
        <w:del w:id="184" w:author="Brian Zenger" w:date="2018-02-15T22:53:00Z">
          <w:r w:rsidDel="009039D1">
            <w:rPr>
              <w:rFonts w:ascii="Cambria" w:hAnsi="Cambria"/>
              <w:color w:val="000000"/>
            </w:rPr>
            <w:delText xml:space="preserve"> </w:delText>
          </w:r>
        </w:del>
      </w:ins>
    </w:p>
    <w:p w14:paraId="08852C7B" w14:textId="77777777" w:rsidR="00D10EC5" w:rsidRDefault="00D10EC5">
      <w:pPr>
        <w:rPr>
          <w:ins w:id="185" w:author="Wilson  Good" w:date="2018-02-14T16:06:00Z"/>
          <w:rFonts w:ascii="Cambria" w:hAnsi="Cambria"/>
          <w:color w:val="000000"/>
        </w:rPr>
      </w:pPr>
    </w:p>
    <w:p w14:paraId="53DE82A7" w14:textId="48C2B592" w:rsidR="00314990" w:rsidRDefault="00314990">
      <w:pPr>
        <w:rPr>
          <w:ins w:id="186" w:author="Wilson  Good" w:date="2018-02-14T16:06:00Z"/>
          <w:rFonts w:ascii="Cambria" w:hAnsi="Cambria"/>
          <w:color w:val="000000"/>
        </w:rPr>
      </w:pPr>
      <w:ins w:id="187" w:author="Wilson  Good" w:date="2018-02-14T16:06:00Z">
        <w:r>
          <w:rPr>
            <w:rFonts w:ascii="Cambria" w:hAnsi="Cambria"/>
            <w:color w:val="000000"/>
          </w:rPr>
          <w:t xml:space="preserve">The Scientific Computing and Imaging (SCI) Institute </w:t>
        </w:r>
      </w:ins>
      <w:ins w:id="188" w:author="Brian Zenger" w:date="2018-02-15T22:56:00Z">
        <w:r w:rsidR="009039D1">
          <w:rPr>
            <w:rFonts w:ascii="Cambria" w:hAnsi="Cambria"/>
            <w:color w:val="000000"/>
          </w:rPr>
          <w:t xml:space="preserve">at the University of Utah </w:t>
        </w:r>
      </w:ins>
      <w:ins w:id="189" w:author="Wilson  Good" w:date="2018-02-14T16:06:00Z">
        <w:r>
          <w:rPr>
            <w:rFonts w:ascii="Cambria" w:hAnsi="Cambria"/>
            <w:color w:val="000000"/>
          </w:rPr>
          <w:t>is a world leader in biomedical computing and visualization</w:t>
        </w:r>
      </w:ins>
      <w:ins w:id="190" w:author="Brian Zenger" w:date="2018-02-15T22:55:00Z">
        <w:r w:rsidR="009039D1">
          <w:rPr>
            <w:rFonts w:ascii="Cambria" w:hAnsi="Cambria"/>
            <w:color w:val="000000"/>
          </w:rPr>
          <w:t xml:space="preserve">. The SCI institute </w:t>
        </w:r>
      </w:ins>
      <w:ins w:id="191" w:author="Brian Zenger" w:date="2018-02-15T22:56:00Z">
        <w:r w:rsidR="009039D1">
          <w:rPr>
            <w:rFonts w:ascii="Cambria" w:hAnsi="Cambria"/>
            <w:color w:val="000000"/>
          </w:rPr>
          <w:t xml:space="preserve">has over sixteen fulltime faculty members in the Department of Bioengineering, Computing, Mathematics, and Physics. SCI Institute boasts nearly </w:t>
        </w:r>
      </w:ins>
      <w:ins w:id="192" w:author="Brian Zenger" w:date="2018-02-15T22:57:00Z">
        <w:r w:rsidR="009039D1">
          <w:rPr>
            <w:rFonts w:ascii="Cambria" w:hAnsi="Cambria"/>
            <w:color w:val="000000"/>
          </w:rPr>
          <w:t>…. Computational power and ????. The SCI institute has long been a leader in machine learning applied to medical images and continues to expand it</w:t>
        </w:r>
      </w:ins>
      <w:ins w:id="193" w:author="Brian Zenger" w:date="2018-02-15T22:58:00Z">
        <w:r w:rsidR="009039D1">
          <w:rPr>
            <w:rFonts w:ascii="Cambria" w:hAnsi="Cambria"/>
            <w:color w:val="000000"/>
          </w:rPr>
          <w:t xml:space="preserve">’s repertoire to other types of biomedical signal analysis. </w:t>
        </w:r>
      </w:ins>
      <w:ins w:id="194" w:author="Wilson  Good" w:date="2018-02-14T16:06:00Z">
        <w:del w:id="195" w:author="Brian Zenger" w:date="2018-02-15T22:53:00Z">
          <w:r w:rsidDel="009039D1">
            <w:rPr>
              <w:rFonts w:ascii="Cambria" w:hAnsi="Cambria"/>
              <w:color w:val="000000"/>
            </w:rPr>
            <w:delText>…</w:delText>
          </w:r>
        </w:del>
      </w:ins>
    </w:p>
    <w:p w14:paraId="0E11F998" w14:textId="77777777" w:rsidR="00314990" w:rsidRDefault="00314990">
      <w:pPr>
        <w:rPr>
          <w:ins w:id="196" w:author="Wilson  Good" w:date="2018-02-14T16:06:00Z"/>
          <w:rFonts w:ascii="Cambria" w:hAnsi="Cambria"/>
          <w:color w:val="000000"/>
        </w:rPr>
      </w:pPr>
    </w:p>
    <w:p w14:paraId="62A10592" w14:textId="77777777" w:rsidR="00314990" w:rsidRDefault="00314990">
      <w:pPr>
        <w:rPr>
          <w:ins w:id="197" w:author="Wilson  Good" w:date="2018-02-14T16:06:00Z"/>
          <w:rFonts w:ascii="Cambria" w:hAnsi="Cambria"/>
          <w:color w:val="000000"/>
        </w:rPr>
      </w:pPr>
    </w:p>
    <w:p w14:paraId="565FAB92" w14:textId="77777777" w:rsidR="00314990" w:rsidRDefault="00314990">
      <w:pPr>
        <w:rPr>
          <w:ins w:id="198" w:author="Wilson  Good" w:date="2018-02-14T12:46:00Z"/>
          <w:rFonts w:ascii="Cambria" w:hAnsi="Cambria"/>
          <w:color w:val="000000"/>
        </w:rPr>
      </w:pPr>
    </w:p>
    <w:p w14:paraId="2EE5AC4A" w14:textId="4F859ABA" w:rsidR="00D10EC5" w:rsidRDefault="00D10EC5">
      <w:pPr>
        <w:rPr>
          <w:ins w:id="199" w:author="Wilson  Good" w:date="2018-02-14T12:46:00Z"/>
          <w:rFonts w:ascii="Cambria" w:hAnsi="Cambria"/>
          <w:color w:val="000000"/>
        </w:rPr>
      </w:pPr>
      <w:ins w:id="200" w:author="Wilson  Good" w:date="2018-02-14T12:46:00Z">
        <w:r>
          <w:rPr>
            <w:rFonts w:ascii="Cambria" w:hAnsi="Cambria"/>
            <w:color w:val="000000"/>
          </w:rPr>
          <w:t>- World leader in biomedical computing and visualization</w:t>
        </w:r>
      </w:ins>
    </w:p>
    <w:p w14:paraId="533683FB" w14:textId="7F03956D" w:rsidR="00D10EC5" w:rsidRDefault="00D10EC5">
      <w:pPr>
        <w:rPr>
          <w:ins w:id="201" w:author="Wilson  Good" w:date="2018-02-14T12:47:00Z"/>
          <w:rFonts w:ascii="Cambria" w:hAnsi="Cambria"/>
          <w:color w:val="000000"/>
        </w:rPr>
      </w:pPr>
      <w:ins w:id="202" w:author="Wilson  Good" w:date="2018-02-14T12:46:00Z">
        <w:r>
          <w:rPr>
            <w:rFonts w:ascii="Cambria" w:hAnsi="Cambria"/>
            <w:color w:val="000000"/>
          </w:rPr>
          <w:t xml:space="preserve">- Released and </w:t>
        </w:r>
      </w:ins>
      <w:ins w:id="203" w:author="Wilson  Good" w:date="2018-02-14T12:47:00Z">
        <w:r>
          <w:rPr>
            <w:rFonts w:ascii="Cambria" w:hAnsi="Cambria"/>
            <w:color w:val="000000"/>
          </w:rPr>
          <w:t>maintains</w:t>
        </w:r>
      </w:ins>
      <w:ins w:id="204" w:author="Wilson  Good" w:date="2018-02-14T12:46:00Z">
        <w:r>
          <w:rPr>
            <w:rFonts w:ascii="Cambria" w:hAnsi="Cambria"/>
            <w:color w:val="000000"/>
          </w:rPr>
          <w:t xml:space="preserve"> </w:t>
        </w:r>
      </w:ins>
      <w:ins w:id="205" w:author="Wilson  Good" w:date="2018-02-14T12:47:00Z">
        <w:r>
          <w:rPr>
            <w:rFonts w:ascii="Cambria" w:hAnsi="Cambria"/>
            <w:color w:val="000000"/>
          </w:rPr>
          <w:t xml:space="preserve">an open source software suite used by researchers in biomedical computing around the world </w:t>
        </w:r>
      </w:ins>
    </w:p>
    <w:p w14:paraId="3C14A4D0" w14:textId="5AFBB6B2" w:rsidR="00D10EC5" w:rsidRDefault="00D10EC5">
      <w:pPr>
        <w:rPr>
          <w:ins w:id="206" w:author="Wilson  Good" w:date="2018-02-14T12:52:00Z"/>
          <w:rFonts w:ascii="Cambria" w:hAnsi="Cambria"/>
          <w:color w:val="000000"/>
        </w:rPr>
      </w:pPr>
      <w:ins w:id="207" w:author="Wilson  Good" w:date="2018-02-14T12:47:00Z">
        <w:r>
          <w:rPr>
            <w:rFonts w:ascii="Cambria" w:hAnsi="Cambria"/>
            <w:color w:val="000000"/>
          </w:rPr>
          <w:t xml:space="preserve">- </w:t>
        </w:r>
      </w:ins>
    </w:p>
    <w:p w14:paraId="0002451E" w14:textId="77777777" w:rsidR="00D10EC5" w:rsidRDefault="00D10EC5">
      <w:pPr>
        <w:rPr>
          <w:ins w:id="208" w:author="Alice" w:date="2018-02-14T07:45:00Z"/>
        </w:rPr>
      </w:pPr>
    </w:p>
    <w:p w14:paraId="2A353B1C" w14:textId="3C67525E" w:rsidR="007946CE" w:rsidRDefault="00DF27ED">
      <w:pPr>
        <w:rPr>
          <w:ins w:id="209" w:author="Wilson  Good" w:date="2018-02-14T12:52:00Z"/>
        </w:rPr>
      </w:pPr>
      <w:ins w:id="210" w:author="Wilson  Good" w:date="2018-02-14T12:40:00Z">
        <w:r>
          <w:rPr>
            <w:noProof/>
          </w:rPr>
          <w:lastRenderedPageBreak/>
          <w:drawing>
            <wp:inline distT="0" distB="0" distL="0" distR="0" wp14:anchorId="5F1D0518" wp14:editId="1799BF45">
              <wp:extent cx="5486400" cy="71150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115009"/>
                      </a:xfrm>
                      <a:prstGeom prst="rect">
                        <a:avLst/>
                      </a:prstGeom>
                      <a:noFill/>
                      <a:ln>
                        <a:noFill/>
                      </a:ln>
                    </pic:spPr>
                  </pic:pic>
                </a:graphicData>
              </a:graphic>
            </wp:inline>
          </w:drawing>
        </w:r>
      </w:ins>
    </w:p>
    <w:p w14:paraId="6274BF2C" w14:textId="16F3F45B" w:rsidR="00D10EC5" w:rsidRDefault="00D10EC5">
      <w:pPr>
        <w:rPr>
          <w:ins w:id="211" w:author="Wilson  Good" w:date="2018-02-14T12:55:00Z"/>
        </w:rPr>
      </w:pPr>
      <w:commentRangeStart w:id="212"/>
      <w:ins w:id="213" w:author="Wilson  Good" w:date="2018-02-14T12:52:00Z">
        <w:r>
          <w:t>~CAPTION~ A Brief summary of the research projects undertaken by the SCI Institute in the field of biome</w:t>
        </w:r>
      </w:ins>
      <w:ins w:id="214" w:author="Wilson  Good" w:date="2018-02-14T12:53:00Z">
        <w:r>
          <w:t xml:space="preserve">dical computing. </w:t>
        </w:r>
      </w:ins>
      <w:ins w:id="215" w:author="Wilson  Good" w:date="2018-02-14T12:52:00Z">
        <w:r>
          <w:t xml:space="preserve"> </w:t>
        </w:r>
      </w:ins>
      <w:ins w:id="216" w:author="Wilson  Good" w:date="2018-02-14T13:02:00Z">
        <w:r w:rsidR="00A93621">
          <w:t>ETC</w:t>
        </w:r>
      </w:ins>
      <w:commentRangeEnd w:id="212"/>
      <w:r w:rsidR="004B1FEC">
        <w:rPr>
          <w:rStyle w:val="CommentReference"/>
        </w:rPr>
        <w:commentReference w:id="212"/>
      </w:r>
    </w:p>
    <w:p w14:paraId="3579DFA8" w14:textId="77777777" w:rsidR="00A93621" w:rsidRDefault="00A93621">
      <w:pPr>
        <w:rPr>
          <w:ins w:id="217" w:author="Wilson  Good" w:date="2018-02-14T12:55:00Z"/>
        </w:rPr>
      </w:pPr>
    </w:p>
    <w:p w14:paraId="1F860F32" w14:textId="77777777" w:rsidR="00A93621" w:rsidRDefault="00A93621">
      <w:pPr>
        <w:rPr>
          <w:ins w:id="218" w:author="Wilson  Good" w:date="2018-02-14T12:55:00Z"/>
        </w:rPr>
      </w:pPr>
    </w:p>
    <w:p w14:paraId="7C080CB0" w14:textId="457E5781" w:rsidR="00DF27ED" w:rsidRDefault="00DF27ED"/>
    <w:p w14:paraId="2F37966A" w14:textId="572DCF59" w:rsidR="00C35735" w:rsidRDefault="00BD68C3">
      <w:pPr>
        <w:rPr>
          <w:ins w:id="219" w:author="Wilson  Good" w:date="2018-02-14T16:03:00Z"/>
        </w:rPr>
      </w:pPr>
      <w:commentRangeStart w:id="220"/>
      <w:commentRangeStart w:id="221"/>
      <w:r>
        <w:lastRenderedPageBreak/>
        <w:t xml:space="preserve">We have used machine learning </w:t>
      </w:r>
      <w:commentRangeEnd w:id="220"/>
      <w:r w:rsidR="007946CE">
        <w:rPr>
          <w:rStyle w:val="CommentReference"/>
        </w:rPr>
        <w:commentReference w:id="220"/>
      </w:r>
      <w:r>
        <w:t>to detect changes</w:t>
      </w:r>
      <w:commentRangeEnd w:id="221"/>
      <w:r w:rsidR="007946CE">
        <w:rPr>
          <w:rStyle w:val="CommentReference"/>
        </w:rPr>
        <w:commentReference w:id="221"/>
      </w:r>
      <w:r>
        <w:t xml:space="preserve"> in the cardiac signal that indicate the first signs of a heart attack. Our approach isolates the electrical signals </w:t>
      </w:r>
      <w:r w:rsidR="001A373E">
        <w:t xml:space="preserve">from the heart </w:t>
      </w:r>
      <w:r>
        <w:t xml:space="preserve">and examines changes before, during, and after simulated heart attacks. The computer then reads these signals and </w:t>
      </w:r>
      <w:r w:rsidR="001A373E">
        <w:t>categorizes the data. The two categories</w:t>
      </w:r>
      <w:r w:rsidR="000A0F2F">
        <w:t xml:space="preserve"> the computer isolates</w:t>
      </w:r>
      <w:r w:rsidR="001A373E">
        <w:t xml:space="preserve"> are “having a heart attack” and “not having a heart attack.”</w:t>
      </w:r>
      <w:r>
        <w:t xml:space="preserve"> Compared to traditional human metrics the computer performs </w:t>
      </w:r>
      <w:r w:rsidR="0027089C">
        <w:t>10%</w:t>
      </w:r>
      <w:r>
        <w:t xml:space="preserve"> faster</w:t>
      </w:r>
      <w:r w:rsidR="000A0F2F">
        <w:t xml:space="preserve"> in determining when you are having a heart attack</w:t>
      </w:r>
      <w:r>
        <w:t>. The computer is also more accurate</w:t>
      </w:r>
      <w:ins w:id="222" w:author="Brian Zenger" w:date="2018-02-13T22:00:00Z">
        <w:r w:rsidR="00D94EC5">
          <w:t xml:space="preserve"> and </w:t>
        </w:r>
      </w:ins>
      <w:r w:rsidR="0027089C">
        <w:t>correctly detected the early signs of a heart attack 32% more often</w:t>
      </w:r>
      <w:r>
        <w:t xml:space="preserve">. </w:t>
      </w:r>
      <w:ins w:id="223" w:author="Wilson  Good" w:date="2018-02-14T15:58:00Z">
        <w:r w:rsidR="00C35735">
          <w:t xml:space="preserve"> </w:t>
        </w:r>
      </w:ins>
      <w:ins w:id="224" w:author="Wilson  Good" w:date="2018-02-14T16:01:00Z">
        <w:r w:rsidR="00C35735">
          <w:t>Each episode detected by the machine learning algorithm</w:t>
        </w:r>
      </w:ins>
      <w:ins w:id="225" w:author="Wilson  Good" w:date="2018-02-14T16:02:00Z">
        <w:r w:rsidR="00C35735">
          <w:t xml:space="preserve"> on top of those seen using the traditional measures is a potentially averted </w:t>
        </w:r>
      </w:ins>
      <w:ins w:id="226" w:author="Wilson  Good" w:date="2018-02-14T16:03:00Z">
        <w:r w:rsidR="00C35735">
          <w:t xml:space="preserve">misdiagnosis. Our algorithm is </w:t>
        </w:r>
      </w:ins>
      <w:ins w:id="227" w:author="Wilson  Good" w:date="2018-02-14T16:04:00Z">
        <w:r w:rsidR="00C35735">
          <w:t xml:space="preserve">capable of focusing on </w:t>
        </w:r>
        <w:r w:rsidR="00314990">
          <w:t xml:space="preserve">different regions of the ECG depending on how said region changes due to the underlying stress. </w:t>
        </w:r>
      </w:ins>
    </w:p>
    <w:p w14:paraId="52AA1B3D" w14:textId="02921D81" w:rsidR="00C35735" w:rsidRDefault="00C35735">
      <w:pPr>
        <w:rPr>
          <w:ins w:id="228" w:author="Wilson  Good" w:date="2018-02-14T12:44:00Z"/>
        </w:rPr>
      </w:pPr>
      <w:ins w:id="229" w:author="Wilson  Good" w:date="2018-02-14T16:02:00Z">
        <w:r>
          <w:t xml:space="preserve"> </w:t>
        </w:r>
      </w:ins>
    </w:p>
    <w:p w14:paraId="347B7508" w14:textId="23F5E2DA" w:rsidR="00D10EC5" w:rsidRPr="00314990" w:rsidRDefault="00D10EC5">
      <w:pPr>
        <w:pStyle w:val="ListParagraph"/>
        <w:numPr>
          <w:ilvl w:val="0"/>
          <w:numId w:val="3"/>
        </w:numPr>
        <w:rPr>
          <w:ins w:id="230" w:author="Wilson  Good" w:date="2018-02-14T12:53:00Z"/>
          <w:strike/>
          <w:rPrChange w:id="231" w:author="Wilson  Good" w:date="2018-02-14T16:05:00Z">
            <w:rPr>
              <w:ins w:id="232" w:author="Wilson  Good" w:date="2018-02-14T12:53:00Z"/>
            </w:rPr>
          </w:rPrChange>
        </w:rPr>
        <w:pPrChange w:id="233" w:author="Wilson  Good" w:date="2018-02-14T12:45:00Z">
          <w:pPr/>
        </w:pPrChange>
      </w:pPr>
      <w:ins w:id="234" w:author="Wilson  Good" w:date="2018-02-14T12:45:00Z">
        <w:r w:rsidRPr="00314990">
          <w:rPr>
            <w:strike/>
            <w:rPrChange w:id="235" w:author="Wilson  Good" w:date="2018-02-14T16:05:00Z">
              <w:rPr/>
            </w:rPrChange>
          </w:rPr>
          <w:t xml:space="preserve">These episodes </w:t>
        </w:r>
      </w:ins>
      <w:ins w:id="236" w:author="Wilson  Good" w:date="2018-02-14T12:46:00Z">
        <w:r w:rsidRPr="00314990">
          <w:rPr>
            <w:strike/>
            <w:rPrChange w:id="237" w:author="Wilson  Good" w:date="2018-02-14T16:05:00Z">
              <w:rPr/>
            </w:rPrChange>
          </w:rPr>
          <w:t xml:space="preserve">(32%) </w:t>
        </w:r>
      </w:ins>
      <w:ins w:id="238" w:author="Wilson  Good" w:date="2018-02-14T12:45:00Z">
        <w:r w:rsidRPr="00314990">
          <w:rPr>
            <w:strike/>
            <w:rPrChange w:id="239" w:author="Wilson  Good" w:date="2018-02-14T16:05:00Z">
              <w:rPr/>
            </w:rPrChange>
          </w:rPr>
          <w:t>captured by our algorithm, and not the traditional method, would have been considered ‘silent’ and may have led to misdiagnosis</w:t>
        </w:r>
      </w:ins>
    </w:p>
    <w:p w14:paraId="29A250BE" w14:textId="068DBCD2" w:rsidR="00D10EC5" w:rsidRPr="00314990" w:rsidRDefault="00D10EC5">
      <w:pPr>
        <w:pStyle w:val="ListParagraph"/>
        <w:numPr>
          <w:ilvl w:val="0"/>
          <w:numId w:val="3"/>
        </w:numPr>
        <w:rPr>
          <w:strike/>
          <w:rPrChange w:id="240" w:author="Wilson  Good" w:date="2018-02-14T16:05:00Z">
            <w:rPr/>
          </w:rPrChange>
        </w:rPr>
        <w:pPrChange w:id="241" w:author="Wilson  Good" w:date="2018-02-14T12:45:00Z">
          <w:pPr/>
        </w:pPrChange>
      </w:pPr>
      <w:ins w:id="242" w:author="Wilson  Good" w:date="2018-02-14T12:53:00Z">
        <w:r w:rsidRPr="00314990">
          <w:rPr>
            <w:strike/>
            <w:rPrChange w:id="243" w:author="Wilson  Good" w:date="2018-02-14T16:05:00Z">
              <w:rPr/>
            </w:rPrChange>
          </w:rPr>
          <w:t xml:space="preserve">Our algorithm </w:t>
        </w:r>
        <w:r w:rsidR="00A93621" w:rsidRPr="00314990">
          <w:rPr>
            <w:strike/>
            <w:rPrChange w:id="244" w:author="Wilson  Good" w:date="2018-02-14T16:05:00Z">
              <w:rPr/>
            </w:rPrChange>
          </w:rPr>
          <w:t>uses the entire signal (rather than just a single time point)</w:t>
        </w:r>
        <w:r w:rsidRPr="00314990">
          <w:rPr>
            <w:strike/>
            <w:rPrChange w:id="245" w:author="Wilson  Good" w:date="2018-02-14T16:05:00Z">
              <w:rPr/>
            </w:rPrChange>
          </w:rPr>
          <w:t xml:space="preserve"> </w:t>
        </w:r>
      </w:ins>
      <w:ins w:id="246" w:author="Wilson  Good" w:date="2018-02-14T12:54:00Z">
        <w:r w:rsidR="00A93621" w:rsidRPr="00314990">
          <w:rPr>
            <w:strike/>
            <w:rPrChange w:id="247" w:author="Wilson  Good" w:date="2018-02-14T16:05:00Z">
              <w:rPr/>
            </w:rPrChange>
          </w:rPr>
          <w:t>and chooses the most responsive region of the signal to make the diagnosis</w:t>
        </w:r>
      </w:ins>
    </w:p>
    <w:p w14:paraId="4A6D9DED" w14:textId="77777777" w:rsidR="00BD68C3" w:rsidRDefault="00BD68C3">
      <w:pPr>
        <w:rPr>
          <w:ins w:id="248" w:author="Alice" w:date="2018-02-14T07:45:00Z"/>
        </w:rPr>
      </w:pPr>
    </w:p>
    <w:p w14:paraId="33A6240D" w14:textId="57B96BAD" w:rsidR="007946CE" w:rsidRDefault="007946CE">
      <w:pPr>
        <w:rPr>
          <w:ins w:id="249" w:author="Alice" w:date="2018-02-14T07:45:00Z"/>
        </w:rPr>
      </w:pPr>
      <w:ins w:id="250" w:author="Alice" w:date="2018-02-14T07:45:00Z">
        <w:r>
          <w:t>The Future of Heart Attack Detection</w:t>
        </w:r>
      </w:ins>
    </w:p>
    <w:p w14:paraId="731024FC" w14:textId="77777777" w:rsidR="007946CE" w:rsidRDefault="007946CE">
      <w:pPr>
        <w:rPr>
          <w:ins w:id="251" w:author="Wilson  Good" w:date="2018-02-14T14:40:00Z"/>
        </w:rPr>
      </w:pPr>
    </w:p>
    <w:p w14:paraId="62AE6D59" w14:textId="77777777" w:rsidR="008D5ED8" w:rsidRDefault="008D5ED8">
      <w:pPr>
        <w:rPr>
          <w:ins w:id="252" w:author="Wilson  Good" w:date="2018-02-14T14:40:00Z"/>
        </w:rPr>
      </w:pPr>
    </w:p>
    <w:p w14:paraId="6F61FDC5" w14:textId="77777777" w:rsidR="008D5ED8" w:rsidRDefault="008D5ED8" w:rsidP="008D5ED8">
      <w:pPr>
        <w:rPr>
          <w:ins w:id="253" w:author="Wilson  Good" w:date="2018-02-14T14:40:00Z"/>
        </w:rPr>
      </w:pPr>
      <w:ins w:id="254" w:author="Wilson  Good" w:date="2018-02-14T14:40:00Z">
        <w:r>
          <w:t>WHY HASN’T THIS CHANGED FOR A CENTURY?</w:t>
        </w:r>
      </w:ins>
    </w:p>
    <w:p w14:paraId="1D515718" w14:textId="77777777" w:rsidR="008D5ED8" w:rsidRDefault="008D5ED8" w:rsidP="008D5ED8">
      <w:pPr>
        <w:pStyle w:val="ListParagraph"/>
        <w:numPr>
          <w:ilvl w:val="0"/>
          <w:numId w:val="4"/>
        </w:numPr>
        <w:rPr>
          <w:ins w:id="255" w:author="Wilson  Good" w:date="2018-02-14T14:40:00Z"/>
        </w:rPr>
      </w:pPr>
      <w:ins w:id="256" w:author="Wilson  Good" w:date="2018-02-14T14:40:00Z">
        <w:r>
          <w:t xml:space="preserve">Accessing a beating heart was seen as impossible by the majority of the field for 50 years </w:t>
        </w:r>
      </w:ins>
    </w:p>
    <w:p w14:paraId="5486F62E" w14:textId="77777777" w:rsidR="008D5ED8" w:rsidRDefault="008D5ED8" w:rsidP="008D5ED8">
      <w:pPr>
        <w:pStyle w:val="ListParagraph"/>
        <w:numPr>
          <w:ilvl w:val="0"/>
          <w:numId w:val="4"/>
        </w:numPr>
        <w:rPr>
          <w:ins w:id="257" w:author="Wilson  Good" w:date="2018-02-14T14:40:00Z"/>
        </w:rPr>
      </w:pPr>
      <w:ins w:id="258" w:author="Wilson  Good" w:date="2018-02-14T14:40:00Z">
        <w:r>
          <w:t>Computational power has severely limited the analytics possible within a decision making time frame (when you couldn’t filter signals live, ST segment changes were all you could see :P)</w:t>
        </w:r>
      </w:ins>
    </w:p>
    <w:p w14:paraId="589F20F8" w14:textId="77777777" w:rsidR="008D5ED8" w:rsidRDefault="008D5ED8" w:rsidP="008D5ED8">
      <w:pPr>
        <w:pStyle w:val="ListParagraph"/>
        <w:numPr>
          <w:ilvl w:val="0"/>
          <w:numId w:val="4"/>
        </w:numPr>
        <w:rPr>
          <w:ins w:id="259" w:author="Wilson  Good" w:date="2018-02-14T14:40:00Z"/>
        </w:rPr>
      </w:pPr>
      <w:ins w:id="260" w:author="Wilson  Good" w:date="2018-02-14T14:40:00Z">
        <w:r>
          <w:t xml:space="preserve">Now computational power allows you to perform machine learning essentially live.  </w:t>
        </w:r>
      </w:ins>
    </w:p>
    <w:p w14:paraId="58A5E57E" w14:textId="77777777" w:rsidR="008D5ED8" w:rsidRDefault="008D5ED8">
      <w:pPr>
        <w:rPr>
          <w:ins w:id="261" w:author="Wilson  Good" w:date="2018-02-14T14:40:00Z"/>
        </w:rPr>
      </w:pPr>
    </w:p>
    <w:p w14:paraId="6BC0B743" w14:textId="77777777" w:rsidR="008D5ED8" w:rsidRDefault="008D5ED8"/>
    <w:p w14:paraId="034A23B8" w14:textId="0913326A" w:rsidR="00BD68C3" w:rsidRPr="001A278F" w:rsidRDefault="00C81321">
      <w:r>
        <w:t xml:space="preserve">Using machine learning to help physicians detect heart attacks is a huge advancement in the field of cardiology. </w:t>
      </w:r>
      <w:commentRangeStart w:id="262"/>
      <w:ins w:id="263" w:author="Brian Zenger" w:date="2018-02-13T22:01:00Z">
        <w:r w:rsidR="00BB2DA4">
          <w:t>This advancement</w:t>
        </w:r>
      </w:ins>
      <w:ins w:id="264" w:author="Brian Zenger" w:date="2018-02-13T22:00:00Z">
        <w:r w:rsidR="00BB2DA4">
          <w:t xml:space="preserve"> provides</w:t>
        </w:r>
      </w:ins>
      <w:commentRangeEnd w:id="262"/>
      <w:r w:rsidR="007946CE">
        <w:rPr>
          <w:rStyle w:val="CommentReference"/>
        </w:rPr>
        <w:commentReference w:id="262"/>
      </w:r>
      <w:ins w:id="265" w:author="Brian Zenger" w:date="2018-02-15T23:02:00Z">
        <w:r w:rsidR="003F3740">
          <w:t xml:space="preserve"> </w:t>
        </w:r>
      </w:ins>
      <w:ins w:id="266" w:author="Brian Zenger" w:date="2018-02-13T22:00:00Z">
        <w:r w:rsidR="00BB2DA4">
          <w:t xml:space="preserve">physicians and healthcare workers another tool to better detect and treat you during </w:t>
        </w:r>
      </w:ins>
      <w:ins w:id="267" w:author="Brian Zenger" w:date="2018-02-13T22:01:00Z">
        <w:r w:rsidR="00637E3E">
          <w:t>one of</w:t>
        </w:r>
      </w:ins>
      <w:ins w:id="268" w:author="Brian Zenger" w:date="2018-02-13T22:02:00Z">
        <w:r w:rsidR="00637E3E">
          <w:t xml:space="preserve"> life’s most dire circumstances</w:t>
        </w:r>
      </w:ins>
      <w:ins w:id="269" w:author="Brian Zenger" w:date="2018-02-13T22:01:00Z">
        <w:r w:rsidR="00637E3E">
          <w:t xml:space="preserve">. </w:t>
        </w:r>
      </w:ins>
      <w:ins w:id="270" w:author="Brian Zenger" w:date="2018-02-15T23:01:00Z">
        <w:r w:rsidR="003F3740">
          <w:t>Incorporation</w:t>
        </w:r>
      </w:ins>
      <w:ins w:id="271" w:author="Brian Zenger" w:date="2018-02-15T22:59:00Z">
        <w:r w:rsidR="001B23E3">
          <w:t xml:space="preserve"> of this tool will protect all </w:t>
        </w:r>
      </w:ins>
      <w:ins w:id="272" w:author="Brian Zenger" w:date="2018-02-15T23:00:00Z">
        <w:r w:rsidR="004A4C83">
          <w:t>Americans</w:t>
        </w:r>
      </w:ins>
      <w:ins w:id="273" w:author="Brian Zenger" w:date="2018-02-15T22:59:00Z">
        <w:r w:rsidR="001B23E3">
          <w:t xml:space="preserve"> </w:t>
        </w:r>
      </w:ins>
      <w:ins w:id="274" w:author="Brian Zenger" w:date="2018-02-15T23:00:00Z">
        <w:r w:rsidR="004A4C83">
          <w:t xml:space="preserve">at risk of heart attacks </w:t>
        </w:r>
      </w:ins>
      <w:ins w:id="275" w:author="Brian Zenger" w:date="2018-02-15T23:01:00Z">
        <w:r w:rsidR="003F3740">
          <w:t>from genetic predispositions or environmental factors</w:t>
        </w:r>
      </w:ins>
      <w:ins w:id="276" w:author="Brian Zenger" w:date="2018-02-15T23:00:00Z">
        <w:r w:rsidR="004A4C83">
          <w:t xml:space="preserve">. </w:t>
        </w:r>
      </w:ins>
      <w:r>
        <w:t>This work, in conjunction with others, could hold the key to understanding and detecting heart attacks, making death from heart attacks a thing of the past.</w:t>
      </w:r>
      <w:ins w:id="277" w:author="Brian Zenger" w:date="2018-02-13T22:02:00Z">
        <w:r w:rsidR="00637E3E">
          <w:t xml:space="preserve"> Next time you visit your physician for chest pain check who their partner is, it may just be a computer. </w:t>
        </w:r>
      </w:ins>
    </w:p>
    <w:sectPr w:rsidR="00BD68C3" w:rsidRPr="001A278F" w:rsidSect="000956EC">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ice" w:date="2018-02-14T07:44:00Z" w:initials="A">
    <w:p w14:paraId="773591EC" w14:textId="3EDCD08A" w:rsidR="00C35735" w:rsidRDefault="00C35735">
      <w:pPr>
        <w:pStyle w:val="CommentText"/>
        <w:rPr>
          <w:rFonts w:ascii="Arial" w:hAnsi="Arial" w:cs="Arial"/>
          <w:color w:val="333333"/>
          <w:shd w:val="clear" w:color="auto" w:fill="FFFFFF"/>
        </w:rPr>
      </w:pPr>
      <w:r>
        <w:rPr>
          <w:rStyle w:val="CommentReference"/>
        </w:rPr>
        <w:annotationRef/>
      </w:r>
      <w:r>
        <w:rPr>
          <w:rFonts w:ascii="Arial" w:hAnsi="Arial" w:cs="Arial"/>
          <w:color w:val="333333"/>
          <w:shd w:val="clear" w:color="auto" w:fill="FFFFFF"/>
        </w:rPr>
        <w:t>Let's divide the article using subheadings. I'll make some suggestions but feel free to edit them</w:t>
      </w:r>
    </w:p>
    <w:p w14:paraId="3839156D" w14:textId="77777777" w:rsidR="00C35735" w:rsidRDefault="00C35735">
      <w:pPr>
        <w:pStyle w:val="CommentText"/>
      </w:pPr>
    </w:p>
  </w:comment>
  <w:comment w:id="20" w:author="Alice" w:date="2018-02-14T07:44:00Z" w:initials="A">
    <w:p w14:paraId="7A8745D9" w14:textId="328F7DAF" w:rsidR="00C35735" w:rsidRDefault="00C35735">
      <w:pPr>
        <w:pStyle w:val="CommentText"/>
      </w:pPr>
      <w:r>
        <w:rPr>
          <w:rStyle w:val="CommentReference"/>
        </w:rPr>
        <w:annotationRef/>
      </w:r>
      <w:r>
        <w:t>in the US? The world?</w:t>
      </w:r>
    </w:p>
  </w:comment>
  <w:comment w:id="15" w:author="Alice" w:date="2018-02-14T07:44:00Z" w:initials="A">
    <w:p w14:paraId="75C31C48" w14:textId="22CFF207" w:rsidR="00C35735" w:rsidRDefault="00C35735">
      <w:pPr>
        <w:pStyle w:val="CommentText"/>
      </w:pPr>
      <w:r>
        <w:rPr>
          <w:rStyle w:val="CommentReference"/>
        </w:rPr>
        <w:annotationRef/>
      </w:r>
      <w:r>
        <w:rPr>
          <w:rFonts w:ascii="Arial" w:hAnsi="Arial" w:cs="Arial"/>
          <w:color w:val="333333"/>
          <w:sz w:val="18"/>
          <w:szCs w:val="18"/>
          <w:shd w:val="clear" w:color="auto" w:fill="FFFBE1"/>
        </w:rPr>
        <w:t>Hmm, I feel like you need a longer intro into heart disease in general</w:t>
      </w:r>
    </w:p>
  </w:comment>
  <w:comment w:id="212" w:author="Brian Zenger" w:date="2018-02-15T22:59:00Z" w:initials="BZ">
    <w:p w14:paraId="541BB911" w14:textId="4874DBA9" w:rsidR="004B1FEC" w:rsidRDefault="004B1FEC">
      <w:pPr>
        <w:pStyle w:val="CommentText"/>
      </w:pPr>
      <w:r>
        <w:rPr>
          <w:rStyle w:val="CommentReference"/>
        </w:rPr>
        <w:annotationRef/>
      </w:r>
      <w:r>
        <w:t>No hearts don’t think we need it</w:t>
      </w:r>
    </w:p>
  </w:comment>
  <w:comment w:id="220" w:author="Alice" w:date="2018-02-14T07:46:00Z" w:initials="A">
    <w:p w14:paraId="6B4EBF41" w14:textId="3B283998" w:rsidR="00C35735" w:rsidRDefault="00C35735">
      <w:pPr>
        <w:pStyle w:val="CommentText"/>
      </w:pPr>
      <w:r>
        <w:rPr>
          <w:rStyle w:val="CommentReference"/>
        </w:rPr>
        <w:annotationRef/>
      </w:r>
      <w:r>
        <w:rPr>
          <w:rFonts w:ascii="Arial" w:hAnsi="Arial" w:cs="Arial"/>
          <w:color w:val="333333"/>
          <w:shd w:val="clear" w:color="auto" w:fill="FFFFFF"/>
        </w:rPr>
        <w:t>Give a brief background of the SCI institute to set yourself up to talk about your specific research</w:t>
      </w:r>
    </w:p>
  </w:comment>
  <w:comment w:id="221" w:author="Alice" w:date="2018-02-14T07:46:00Z" w:initials="A">
    <w:p w14:paraId="3A10E60D" w14:textId="64C6C31D" w:rsidR="00C35735" w:rsidRDefault="00C35735">
      <w:pPr>
        <w:pStyle w:val="CommentText"/>
      </w:pPr>
      <w:r>
        <w:rPr>
          <w:rStyle w:val="CommentReference"/>
        </w:rPr>
        <w:annotationRef/>
      </w:r>
      <w:r>
        <w:rPr>
          <w:rFonts w:ascii="Arial" w:hAnsi="Arial" w:cs="Arial"/>
          <w:color w:val="333333"/>
          <w:shd w:val="clear" w:color="auto" w:fill="FFFFFF"/>
        </w:rPr>
        <w:t>Can you perhaps explain any initial attempts to detect these changes that were unsuccessful? How did you arrive here? What hurdles were there?</w:t>
      </w:r>
    </w:p>
  </w:comment>
  <w:comment w:id="262" w:author="Alice" w:date="2018-02-14T07:46:00Z" w:initials="A">
    <w:p w14:paraId="407E8280" w14:textId="7ADB3604" w:rsidR="00C35735" w:rsidRDefault="00C35735">
      <w:pPr>
        <w:pStyle w:val="CommentText"/>
      </w:pPr>
      <w:r>
        <w:rPr>
          <w:rStyle w:val="CommentReference"/>
        </w:rPr>
        <w:annotationRef/>
      </w:r>
      <w:r>
        <w:rPr>
          <w:rFonts w:ascii="Arial" w:hAnsi="Arial" w:cs="Arial"/>
          <w:color w:val="333333"/>
          <w:shd w:val="clear" w:color="auto" w:fill="FFFFFF"/>
        </w:rPr>
        <w:t>How long will it take for physicians to implement this? Which group of Americans will it directly affect? I.e. whose most at risk for heart attacks?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39156D" w15:done="0"/>
  <w15:commentEx w15:paraId="7A8745D9" w15:done="0"/>
  <w15:commentEx w15:paraId="75C31C48" w15:done="0"/>
  <w15:commentEx w15:paraId="541BB911" w15:done="0"/>
  <w15:commentEx w15:paraId="6B4EBF41" w15:done="0"/>
  <w15:commentEx w15:paraId="3A10E60D" w15:done="0"/>
  <w15:commentEx w15:paraId="407E82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39156D" w16cid:durableId="1E30879F"/>
  <w16cid:commentId w16cid:paraId="7A8745D9" w16cid:durableId="1E3087A0"/>
  <w16cid:commentId w16cid:paraId="75C31C48" w16cid:durableId="1E3087A1"/>
  <w16cid:commentId w16cid:paraId="541BB911" w16cid:durableId="1E308F3D"/>
  <w16cid:commentId w16cid:paraId="6B4EBF41" w16cid:durableId="1E3087A2"/>
  <w16cid:commentId w16cid:paraId="3A10E60D" w16cid:durableId="1E3087A3"/>
  <w16cid:commentId w16cid:paraId="407E8280" w16cid:durableId="1E3087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5BF2AD" w14:textId="77777777" w:rsidR="00EB2F17" w:rsidRDefault="00EB2F17" w:rsidP="00D10EC5">
      <w:r>
        <w:separator/>
      </w:r>
    </w:p>
  </w:endnote>
  <w:endnote w:type="continuationSeparator" w:id="0">
    <w:p w14:paraId="567D7DB0" w14:textId="77777777" w:rsidR="00EB2F17" w:rsidRDefault="00EB2F17" w:rsidP="00D10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B92C8" w14:textId="77777777" w:rsidR="00EB2F17" w:rsidRDefault="00EB2F17" w:rsidP="00D10EC5">
      <w:r>
        <w:separator/>
      </w:r>
    </w:p>
  </w:footnote>
  <w:footnote w:type="continuationSeparator" w:id="0">
    <w:p w14:paraId="6A0F4FA3" w14:textId="77777777" w:rsidR="00EB2F17" w:rsidRDefault="00EB2F17" w:rsidP="00D10E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7133E"/>
    <w:multiLevelType w:val="hybridMultilevel"/>
    <w:tmpl w:val="C2749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2B41DC"/>
    <w:multiLevelType w:val="hybridMultilevel"/>
    <w:tmpl w:val="A1360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485022"/>
    <w:multiLevelType w:val="hybridMultilevel"/>
    <w:tmpl w:val="D0001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3B727E"/>
    <w:multiLevelType w:val="multilevel"/>
    <w:tmpl w:val="2FC2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Zenger">
    <w15:presenceInfo w15:providerId="Windows Live" w15:userId="59f4c423601502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278F"/>
    <w:rsid w:val="000463A5"/>
    <w:rsid w:val="000956EC"/>
    <w:rsid w:val="000A0F2F"/>
    <w:rsid w:val="000F059B"/>
    <w:rsid w:val="001155D9"/>
    <w:rsid w:val="0015363A"/>
    <w:rsid w:val="00154072"/>
    <w:rsid w:val="00195859"/>
    <w:rsid w:val="001A278F"/>
    <w:rsid w:val="001A373E"/>
    <w:rsid w:val="001B23E3"/>
    <w:rsid w:val="001F1D15"/>
    <w:rsid w:val="00226873"/>
    <w:rsid w:val="0027089C"/>
    <w:rsid w:val="0027723C"/>
    <w:rsid w:val="002C238E"/>
    <w:rsid w:val="002C614C"/>
    <w:rsid w:val="002E2544"/>
    <w:rsid w:val="002E2A5E"/>
    <w:rsid w:val="002F5027"/>
    <w:rsid w:val="00314990"/>
    <w:rsid w:val="003419F4"/>
    <w:rsid w:val="00391A8A"/>
    <w:rsid w:val="003F3740"/>
    <w:rsid w:val="00430524"/>
    <w:rsid w:val="004901B4"/>
    <w:rsid w:val="004A4C83"/>
    <w:rsid w:val="004B1FEC"/>
    <w:rsid w:val="004E0771"/>
    <w:rsid w:val="00512DA6"/>
    <w:rsid w:val="00554667"/>
    <w:rsid w:val="00571102"/>
    <w:rsid w:val="005E48F5"/>
    <w:rsid w:val="006022D8"/>
    <w:rsid w:val="00637E3E"/>
    <w:rsid w:val="006C791A"/>
    <w:rsid w:val="006F1BE1"/>
    <w:rsid w:val="007014FC"/>
    <w:rsid w:val="00701F72"/>
    <w:rsid w:val="007310EA"/>
    <w:rsid w:val="007350AD"/>
    <w:rsid w:val="00744427"/>
    <w:rsid w:val="007635F9"/>
    <w:rsid w:val="007946CE"/>
    <w:rsid w:val="007A108B"/>
    <w:rsid w:val="007D779E"/>
    <w:rsid w:val="008067CF"/>
    <w:rsid w:val="00816E7A"/>
    <w:rsid w:val="00871AEF"/>
    <w:rsid w:val="00873F8F"/>
    <w:rsid w:val="008B4CFD"/>
    <w:rsid w:val="008D2057"/>
    <w:rsid w:val="008D5ED8"/>
    <w:rsid w:val="009039D1"/>
    <w:rsid w:val="009219E2"/>
    <w:rsid w:val="009276AF"/>
    <w:rsid w:val="009536EB"/>
    <w:rsid w:val="00977105"/>
    <w:rsid w:val="00980F90"/>
    <w:rsid w:val="00A02691"/>
    <w:rsid w:val="00A30150"/>
    <w:rsid w:val="00A53D73"/>
    <w:rsid w:val="00A93621"/>
    <w:rsid w:val="00AD75C8"/>
    <w:rsid w:val="00B24A46"/>
    <w:rsid w:val="00B32808"/>
    <w:rsid w:val="00B32A9A"/>
    <w:rsid w:val="00B655DD"/>
    <w:rsid w:val="00BA6881"/>
    <w:rsid w:val="00BB2DA4"/>
    <w:rsid w:val="00BD68C3"/>
    <w:rsid w:val="00C0232A"/>
    <w:rsid w:val="00C35367"/>
    <w:rsid w:val="00C35735"/>
    <w:rsid w:val="00C610E7"/>
    <w:rsid w:val="00C81321"/>
    <w:rsid w:val="00CB347A"/>
    <w:rsid w:val="00D10EC5"/>
    <w:rsid w:val="00D1314C"/>
    <w:rsid w:val="00D94EC5"/>
    <w:rsid w:val="00DB3260"/>
    <w:rsid w:val="00DE71AB"/>
    <w:rsid w:val="00DF27ED"/>
    <w:rsid w:val="00EB2F17"/>
    <w:rsid w:val="00ED0149"/>
    <w:rsid w:val="00ED0CBA"/>
    <w:rsid w:val="00F65C48"/>
    <w:rsid w:val="00F81C78"/>
    <w:rsid w:val="00F83EF3"/>
    <w:rsid w:val="00FD40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97BE2C"/>
  <w14:defaultImageDpi w14:val="300"/>
  <w15:docId w15:val="{550D9F34-77F6-C14A-8ED5-5EACFE9AE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30150"/>
    <w:rPr>
      <w:color w:val="0000FF"/>
      <w:u w:val="single"/>
    </w:rPr>
  </w:style>
  <w:style w:type="paragraph" w:styleId="BalloonText">
    <w:name w:val="Balloon Text"/>
    <w:basedOn w:val="Normal"/>
    <w:link w:val="BalloonTextChar"/>
    <w:uiPriority w:val="99"/>
    <w:semiHidden/>
    <w:unhideWhenUsed/>
    <w:rsid w:val="007350AD"/>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7350AD"/>
    <w:rPr>
      <w:rFonts w:ascii="Times New Roman" w:hAnsi="Times New Roman" w:cs="Times New Roman"/>
      <w:sz w:val="26"/>
      <w:szCs w:val="26"/>
    </w:rPr>
  </w:style>
  <w:style w:type="character" w:styleId="CommentReference">
    <w:name w:val="annotation reference"/>
    <w:basedOn w:val="DefaultParagraphFont"/>
    <w:uiPriority w:val="99"/>
    <w:semiHidden/>
    <w:unhideWhenUsed/>
    <w:rsid w:val="00391A8A"/>
    <w:rPr>
      <w:sz w:val="16"/>
      <w:szCs w:val="16"/>
    </w:rPr>
  </w:style>
  <w:style w:type="paragraph" w:styleId="CommentText">
    <w:name w:val="annotation text"/>
    <w:basedOn w:val="Normal"/>
    <w:link w:val="CommentTextChar"/>
    <w:uiPriority w:val="99"/>
    <w:semiHidden/>
    <w:unhideWhenUsed/>
    <w:rsid w:val="00391A8A"/>
    <w:rPr>
      <w:sz w:val="20"/>
      <w:szCs w:val="20"/>
    </w:rPr>
  </w:style>
  <w:style w:type="character" w:customStyle="1" w:styleId="CommentTextChar">
    <w:name w:val="Comment Text Char"/>
    <w:basedOn w:val="DefaultParagraphFont"/>
    <w:link w:val="CommentText"/>
    <w:uiPriority w:val="99"/>
    <w:semiHidden/>
    <w:rsid w:val="00391A8A"/>
    <w:rPr>
      <w:sz w:val="20"/>
      <w:szCs w:val="20"/>
    </w:rPr>
  </w:style>
  <w:style w:type="paragraph" w:styleId="CommentSubject">
    <w:name w:val="annotation subject"/>
    <w:basedOn w:val="CommentText"/>
    <w:next w:val="CommentText"/>
    <w:link w:val="CommentSubjectChar"/>
    <w:uiPriority w:val="99"/>
    <w:semiHidden/>
    <w:unhideWhenUsed/>
    <w:rsid w:val="00391A8A"/>
    <w:rPr>
      <w:b/>
      <w:bCs/>
    </w:rPr>
  </w:style>
  <w:style w:type="character" w:customStyle="1" w:styleId="CommentSubjectChar">
    <w:name w:val="Comment Subject Char"/>
    <w:basedOn w:val="CommentTextChar"/>
    <w:link w:val="CommentSubject"/>
    <w:uiPriority w:val="99"/>
    <w:semiHidden/>
    <w:rsid w:val="00391A8A"/>
    <w:rPr>
      <w:b/>
      <w:bCs/>
      <w:sz w:val="20"/>
      <w:szCs w:val="20"/>
    </w:rPr>
  </w:style>
  <w:style w:type="paragraph" w:styleId="Revision">
    <w:name w:val="Revision"/>
    <w:hidden/>
    <w:uiPriority w:val="99"/>
    <w:semiHidden/>
    <w:rsid w:val="007946CE"/>
  </w:style>
  <w:style w:type="paragraph" w:styleId="ListParagraph">
    <w:name w:val="List Paragraph"/>
    <w:basedOn w:val="Normal"/>
    <w:uiPriority w:val="34"/>
    <w:qFormat/>
    <w:rsid w:val="00DF27ED"/>
    <w:pPr>
      <w:ind w:left="720"/>
      <w:contextualSpacing/>
    </w:pPr>
  </w:style>
  <w:style w:type="paragraph" w:styleId="Header">
    <w:name w:val="header"/>
    <w:basedOn w:val="Normal"/>
    <w:link w:val="HeaderChar"/>
    <w:uiPriority w:val="99"/>
    <w:unhideWhenUsed/>
    <w:rsid w:val="00D10EC5"/>
    <w:pPr>
      <w:tabs>
        <w:tab w:val="center" w:pos="4320"/>
        <w:tab w:val="right" w:pos="8640"/>
      </w:tabs>
    </w:pPr>
  </w:style>
  <w:style w:type="character" w:customStyle="1" w:styleId="HeaderChar">
    <w:name w:val="Header Char"/>
    <w:basedOn w:val="DefaultParagraphFont"/>
    <w:link w:val="Header"/>
    <w:uiPriority w:val="99"/>
    <w:rsid w:val="00D10EC5"/>
  </w:style>
  <w:style w:type="paragraph" w:styleId="Footer">
    <w:name w:val="footer"/>
    <w:basedOn w:val="Normal"/>
    <w:link w:val="FooterChar"/>
    <w:uiPriority w:val="99"/>
    <w:unhideWhenUsed/>
    <w:rsid w:val="00D10EC5"/>
    <w:pPr>
      <w:tabs>
        <w:tab w:val="center" w:pos="4320"/>
        <w:tab w:val="right" w:pos="8640"/>
      </w:tabs>
    </w:pPr>
  </w:style>
  <w:style w:type="character" w:customStyle="1" w:styleId="FooterChar">
    <w:name w:val="Footer Char"/>
    <w:basedOn w:val="DefaultParagraphFont"/>
    <w:link w:val="Footer"/>
    <w:uiPriority w:val="99"/>
    <w:rsid w:val="00D10E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2481734">
      <w:bodyDiv w:val="1"/>
      <w:marLeft w:val="0"/>
      <w:marRight w:val="0"/>
      <w:marTop w:val="0"/>
      <w:marBottom w:val="0"/>
      <w:divBdr>
        <w:top w:val="none" w:sz="0" w:space="0" w:color="auto"/>
        <w:left w:val="none" w:sz="0" w:space="0" w:color="auto"/>
        <w:bottom w:val="none" w:sz="0" w:space="0" w:color="auto"/>
        <w:right w:val="none" w:sz="0" w:space="0" w:color="auto"/>
      </w:divBdr>
      <w:divsChild>
        <w:div w:id="14092343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26824645">
              <w:marLeft w:val="0"/>
              <w:marRight w:val="0"/>
              <w:marTop w:val="0"/>
              <w:marBottom w:val="0"/>
              <w:divBdr>
                <w:top w:val="none" w:sz="0" w:space="0" w:color="auto"/>
                <w:left w:val="none" w:sz="0" w:space="0" w:color="auto"/>
                <w:bottom w:val="none" w:sz="0" w:space="0" w:color="auto"/>
                <w:right w:val="none" w:sz="0" w:space="0" w:color="auto"/>
              </w:divBdr>
              <w:divsChild>
                <w:div w:id="427118282">
                  <w:marLeft w:val="0"/>
                  <w:marRight w:val="0"/>
                  <w:marTop w:val="0"/>
                  <w:marBottom w:val="0"/>
                  <w:divBdr>
                    <w:top w:val="none" w:sz="0" w:space="0" w:color="auto"/>
                    <w:left w:val="none" w:sz="0" w:space="0" w:color="auto"/>
                    <w:bottom w:val="none" w:sz="0" w:space="0" w:color="auto"/>
                    <w:right w:val="none" w:sz="0" w:space="0" w:color="auto"/>
                  </w:divBdr>
                  <w:divsChild>
                    <w:div w:id="1531801819">
                      <w:marLeft w:val="0"/>
                      <w:marRight w:val="0"/>
                      <w:marTop w:val="0"/>
                      <w:marBottom w:val="0"/>
                      <w:divBdr>
                        <w:top w:val="none" w:sz="0" w:space="0" w:color="auto"/>
                        <w:left w:val="none" w:sz="0" w:space="0" w:color="auto"/>
                        <w:bottom w:val="none" w:sz="0" w:space="0" w:color="auto"/>
                        <w:right w:val="none" w:sz="0" w:space="0" w:color="auto"/>
                      </w:divBdr>
                      <w:divsChild>
                        <w:div w:id="517356069">
                          <w:marLeft w:val="0"/>
                          <w:marRight w:val="0"/>
                          <w:marTop w:val="0"/>
                          <w:marBottom w:val="0"/>
                          <w:divBdr>
                            <w:top w:val="none" w:sz="0" w:space="0" w:color="auto"/>
                            <w:left w:val="none" w:sz="0" w:space="0" w:color="auto"/>
                            <w:bottom w:val="none" w:sz="0" w:space="0" w:color="auto"/>
                            <w:right w:val="none" w:sz="0" w:space="0" w:color="auto"/>
                          </w:divBdr>
                        </w:div>
                        <w:div w:id="11136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321319-77A0-6645-A5E6-9FC887C16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5</Pages>
  <Words>1324</Words>
  <Characters>7550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 Good</dc:creator>
  <cp:lastModifiedBy>Brian Zenger</cp:lastModifiedBy>
  <cp:revision>17</cp:revision>
  <dcterms:created xsi:type="dcterms:W3CDTF">2018-02-14T14:47:00Z</dcterms:created>
  <dcterms:modified xsi:type="dcterms:W3CDTF">2018-02-16T06:14:00Z</dcterms:modified>
</cp:coreProperties>
</file>